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11508" w14:textId="77777777" w:rsidR="00414A84" w:rsidRDefault="00414A84" w:rsidP="00D258CE">
      <w:pPr>
        <w:jc w:val="center"/>
        <w:rPr>
          <w:b/>
          <w:bCs/>
          <w:color w:val="EF7A10" w:themeColor="accent1"/>
          <w:sz w:val="28"/>
          <w:szCs w:val="28"/>
        </w:rPr>
      </w:pPr>
    </w:p>
    <w:p w14:paraId="3F23F0F8" w14:textId="77777777" w:rsidR="00414A84" w:rsidRDefault="00414A84" w:rsidP="00D258CE">
      <w:pPr>
        <w:jc w:val="center"/>
        <w:rPr>
          <w:b/>
          <w:bCs/>
          <w:color w:val="EF7A10" w:themeColor="accent1"/>
          <w:sz w:val="28"/>
          <w:szCs w:val="28"/>
        </w:rPr>
      </w:pPr>
    </w:p>
    <w:p w14:paraId="40FE6065" w14:textId="4AFAEAB0" w:rsidR="0041125D" w:rsidRPr="00414A84" w:rsidRDefault="00E350BE" w:rsidP="00D258CE">
      <w:pPr>
        <w:jc w:val="center"/>
        <w:rPr>
          <w:b/>
          <w:bCs/>
          <w:color w:val="EF7A10" w:themeColor="accent1"/>
          <w:sz w:val="32"/>
          <w:szCs w:val="32"/>
        </w:rPr>
      </w:pPr>
      <w:r>
        <w:rPr>
          <w:b/>
          <w:bCs/>
          <w:color w:val="EF7A10" w:themeColor="accent1"/>
          <w:sz w:val="32"/>
          <w:szCs w:val="32"/>
        </w:rPr>
        <w:t>Dia-Bot</w:t>
      </w:r>
      <w:r w:rsidR="004B1FA8" w:rsidRPr="00414A84">
        <w:rPr>
          <w:b/>
          <w:bCs/>
          <w:color w:val="EF7A10" w:themeColor="accent1"/>
          <w:sz w:val="32"/>
          <w:szCs w:val="32"/>
        </w:rPr>
        <w:t>: Installation Diagnostic Robot</w:t>
      </w:r>
    </w:p>
    <w:p w14:paraId="638F2DC1" w14:textId="4F428C9A" w:rsidR="550A668E" w:rsidRDefault="000870B2" w:rsidP="69442BA7">
      <w:pPr>
        <w:jc w:val="center"/>
      </w:pPr>
      <w:r>
        <w:br/>
      </w:r>
      <w:r w:rsidR="550A668E">
        <w:rPr>
          <w:noProof/>
        </w:rPr>
        <w:drawing>
          <wp:inline distT="0" distB="0" distL="0" distR="0" wp14:anchorId="3CAD775C" wp14:editId="1335CE5A">
            <wp:extent cx="1357732" cy="880971"/>
            <wp:effectExtent l="0" t="0" r="0" b="0"/>
            <wp:docPr id="392899620" name="Picture 39289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357732" cy="880971"/>
                    </a:xfrm>
                    <a:prstGeom prst="rect">
                      <a:avLst/>
                    </a:prstGeom>
                  </pic:spPr>
                </pic:pic>
              </a:graphicData>
            </a:graphic>
          </wp:inline>
        </w:drawing>
      </w:r>
    </w:p>
    <w:p w14:paraId="2498AC00" w14:textId="100B2FEE" w:rsidR="004B1FA8" w:rsidRPr="00B857C7" w:rsidRDefault="004B1FA8" w:rsidP="00D258CE">
      <w:pPr>
        <w:jc w:val="center"/>
      </w:pPr>
    </w:p>
    <w:p w14:paraId="2776D0D4" w14:textId="609E9860" w:rsidR="004B1FA8" w:rsidRPr="004C6E3E" w:rsidRDefault="004B1FA8" w:rsidP="00D258CE">
      <w:pPr>
        <w:jc w:val="center"/>
        <w:rPr>
          <w:b/>
          <w:bCs/>
        </w:rPr>
      </w:pPr>
      <w:r w:rsidRPr="004C6E3E">
        <w:rPr>
          <w:b/>
          <w:bCs/>
        </w:rPr>
        <w:t>Interdisciplinary Capstone Design Report</w:t>
      </w:r>
      <w:r w:rsidR="000A3602" w:rsidRPr="004C6E3E">
        <w:rPr>
          <w:b/>
          <w:bCs/>
        </w:rPr>
        <w:t xml:space="preserve"> #</w:t>
      </w:r>
      <w:r w:rsidR="009C37B0">
        <w:rPr>
          <w:b/>
          <w:bCs/>
        </w:rPr>
        <w:t>2</w:t>
      </w:r>
    </w:p>
    <w:p w14:paraId="1092588F" w14:textId="61AC9313" w:rsidR="004B1FA8" w:rsidRPr="00B857C7" w:rsidRDefault="004B1FA8" w:rsidP="00D258CE">
      <w:pPr>
        <w:jc w:val="center"/>
      </w:pPr>
      <w:r w:rsidRPr="00B857C7">
        <w:t>Course Numbers: ME 4182-A, ECE 4723-A</w:t>
      </w:r>
      <w:r w:rsidRPr="00B857C7">
        <w:br/>
        <w:t>Instructor: Dr. Amit Jariwala</w:t>
      </w:r>
      <w:r w:rsidRPr="00B857C7">
        <w:br/>
        <w:t xml:space="preserve">Advisors: </w:t>
      </w:r>
      <w:proofErr w:type="spellStart"/>
      <w:r w:rsidRPr="00B857C7">
        <w:t>Jianxin</w:t>
      </w:r>
      <w:proofErr w:type="spellEnd"/>
      <w:r w:rsidRPr="00B857C7">
        <w:t xml:space="preserve"> Jiao (ME), Vijay </w:t>
      </w:r>
      <w:proofErr w:type="spellStart"/>
      <w:r w:rsidRPr="00B857C7">
        <w:t>Madisetti</w:t>
      </w:r>
      <w:proofErr w:type="spellEnd"/>
      <w:r w:rsidRPr="00B857C7">
        <w:t xml:space="preserve"> (ECE)</w:t>
      </w:r>
    </w:p>
    <w:p w14:paraId="34933385" w14:textId="0E2C3336" w:rsidR="004B1FA8" w:rsidRPr="00B857C7" w:rsidRDefault="004B1FA8" w:rsidP="00D258CE">
      <w:pPr>
        <w:jc w:val="center"/>
      </w:pPr>
    </w:p>
    <w:p w14:paraId="510F2B6B" w14:textId="77DE07DE" w:rsidR="004B1FA8" w:rsidRPr="00B857C7" w:rsidRDefault="004B1FA8" w:rsidP="00D258CE">
      <w:pPr>
        <w:jc w:val="center"/>
      </w:pPr>
      <w:r w:rsidRPr="00B857C7">
        <w:t>Georgia Institute of Technology</w:t>
      </w:r>
      <w:r w:rsidR="00894114" w:rsidRPr="00B857C7">
        <w:br/>
      </w:r>
      <w:r w:rsidRPr="00B857C7">
        <w:t>Atlanta, Georgia</w:t>
      </w:r>
    </w:p>
    <w:p w14:paraId="6F4E5691" w14:textId="2B5BFC67" w:rsidR="004B1FA8" w:rsidRPr="00B857C7" w:rsidRDefault="004B1FA8" w:rsidP="00D258CE">
      <w:pPr>
        <w:jc w:val="center"/>
      </w:pPr>
    </w:p>
    <w:p w14:paraId="7769B5F2" w14:textId="091C3100" w:rsidR="004B1FA8" w:rsidRPr="00B857C7" w:rsidRDefault="004B1FA8" w:rsidP="00D258CE">
      <w:pPr>
        <w:jc w:val="center"/>
      </w:pPr>
      <w:r w:rsidRPr="00B857C7">
        <w:t>Sponsor: Vanderlande Industries</w:t>
      </w:r>
      <w:r w:rsidRPr="00B857C7">
        <w:br/>
        <w:t>Marietta, GA</w:t>
      </w:r>
      <w:r w:rsidR="005E4C43" w:rsidRPr="00B857C7">
        <w:t xml:space="preserve">; </w:t>
      </w:r>
      <w:proofErr w:type="spellStart"/>
      <w:r w:rsidR="005E4C43" w:rsidRPr="00B857C7">
        <w:t>Veghel</w:t>
      </w:r>
      <w:proofErr w:type="spellEnd"/>
      <w:r w:rsidR="005E4C43" w:rsidRPr="00B857C7">
        <w:t>, NL</w:t>
      </w:r>
      <w:r w:rsidRPr="00B857C7">
        <w:br/>
      </w:r>
      <w:r w:rsidR="00A2098C" w:rsidRPr="00B857C7">
        <w:t>A</w:t>
      </w:r>
      <w:r w:rsidRPr="00B857C7">
        <w:t>rlo.</w:t>
      </w:r>
      <w:r w:rsidR="00A2098C" w:rsidRPr="00B857C7">
        <w:t>B</w:t>
      </w:r>
      <w:r w:rsidRPr="00B857C7">
        <w:t>romley@vanderlande.com</w:t>
      </w:r>
      <w:r w:rsidR="00952462" w:rsidRPr="00B857C7">
        <w:br/>
        <w:t>+1 470 541 2998</w:t>
      </w:r>
    </w:p>
    <w:p w14:paraId="14AD636E" w14:textId="5ACC36FF" w:rsidR="00952462" w:rsidRPr="00B857C7" w:rsidRDefault="00952462" w:rsidP="00D258CE">
      <w:pPr>
        <w:jc w:val="center"/>
      </w:pPr>
    </w:p>
    <w:p w14:paraId="6766ABC7" w14:textId="24037B7C" w:rsidR="00952462" w:rsidRPr="00B857C7" w:rsidRDefault="00894114" w:rsidP="00D258CE">
      <w:pPr>
        <w:jc w:val="center"/>
      </w:pPr>
      <w:r w:rsidRPr="00B857C7">
        <w:t>Team: Operation Omega</w:t>
      </w:r>
    </w:p>
    <w:p w14:paraId="34A4F857" w14:textId="6634B47C" w:rsidR="00894114" w:rsidRPr="00B857C7" w:rsidRDefault="00894114" w:rsidP="00D258CE">
      <w:pPr>
        <w:jc w:val="center"/>
      </w:pPr>
      <w:r w:rsidRPr="00B857C7">
        <w:t xml:space="preserve">Members: Andrew Galant, </w:t>
      </w:r>
      <w:r w:rsidR="00E4708B" w:rsidRPr="00B857C7">
        <w:t>Catherine</w:t>
      </w:r>
      <w:r w:rsidRPr="00B857C7">
        <w:t xml:space="preserve"> Kasper, Jason Piotter, Hunter Present, Connor </w:t>
      </w:r>
      <w:proofErr w:type="spellStart"/>
      <w:r w:rsidRPr="00B857C7">
        <w:t>Truono</w:t>
      </w:r>
      <w:proofErr w:type="spellEnd"/>
      <w:r w:rsidRPr="00B857C7">
        <w:t>, Doug Walker</w:t>
      </w:r>
    </w:p>
    <w:p w14:paraId="5E1B392F" w14:textId="12F33E96" w:rsidR="00894114" w:rsidRPr="00B857C7" w:rsidRDefault="00894114" w:rsidP="00D258CE">
      <w:pPr>
        <w:jc w:val="center"/>
      </w:pPr>
    </w:p>
    <w:p w14:paraId="17EE8BA0" w14:textId="77777777" w:rsidR="00407C8D" w:rsidRDefault="000870B2" w:rsidP="004153C8">
      <w:pPr>
        <w:jc w:val="center"/>
      </w:pPr>
      <w:r>
        <w:rPr>
          <w:noProof/>
        </w:rPr>
        <mc:AlternateContent>
          <mc:Choice Requires="wps">
            <w:drawing>
              <wp:anchor distT="0" distB="0" distL="114300" distR="114300" simplePos="0" relativeHeight="251658243" behindDoc="0" locked="0" layoutInCell="1" allowOverlap="1" wp14:anchorId="3B790E00" wp14:editId="1AB968D8">
                <wp:simplePos x="0" y="0"/>
                <wp:positionH relativeFrom="column">
                  <wp:posOffset>5624513</wp:posOffset>
                </wp:positionH>
                <wp:positionV relativeFrom="page">
                  <wp:posOffset>9177338</wp:posOffset>
                </wp:positionV>
                <wp:extent cx="609600" cy="661670"/>
                <wp:effectExtent l="0" t="0" r="0" b="5080"/>
                <wp:wrapNone/>
                <wp:docPr id="29" name="Rectangle 29"/>
                <wp:cNvGraphicFramePr/>
                <a:graphic xmlns:a="http://schemas.openxmlformats.org/drawingml/2006/main">
                  <a:graphicData uri="http://schemas.microsoft.com/office/word/2010/wordprocessingShape">
                    <wps:wsp>
                      <wps:cNvSpPr/>
                      <wps:spPr>
                        <a:xfrm>
                          <a:off x="0" y="0"/>
                          <a:ext cx="609600" cy="6616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4BECB16">
              <v:rect id="Rectangle 29" style="position:absolute;margin-left:442.9pt;margin-top:722.65pt;width:48pt;height:52.1pt;z-index:251658246;visibility:visible;mso-wrap-style:square;mso-wrap-distance-left:9pt;mso-wrap-distance-top:0;mso-wrap-distance-right:9pt;mso-wrap-distance-bottom:0;mso-position-horizontal:absolute;mso-position-horizontal-relative:text;mso-position-vertical:absolute;mso-position-vertical-relative:page;v-text-anchor:middle" o:spid="_x0000_s1026" fillcolor="white [3212]" stroked="f" strokeweight="1pt" w14:anchorId="6144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">
                <w10:wrap anchory="page"/>
              </v:rect>
            </w:pict>
          </mc:Fallback>
        </mc:AlternateContent>
      </w:r>
      <w:r w:rsidR="00A8188C">
        <w:rPr>
          <w:noProof/>
        </w:rPr>
        <mc:AlternateContent>
          <mc:Choice Requires="wps">
            <w:drawing>
              <wp:anchor distT="0" distB="0" distL="114300" distR="114300" simplePos="0" relativeHeight="251658240" behindDoc="0" locked="0" layoutInCell="1" allowOverlap="1" wp14:anchorId="63CAEECB" wp14:editId="6FD58290">
                <wp:simplePos x="0" y="0"/>
                <wp:positionH relativeFrom="column">
                  <wp:posOffset>5767388</wp:posOffset>
                </wp:positionH>
                <wp:positionV relativeFrom="paragraph">
                  <wp:posOffset>3272155</wp:posOffset>
                </wp:positionV>
                <wp:extent cx="328295" cy="380683"/>
                <wp:effectExtent l="0" t="0" r="0" b="635"/>
                <wp:wrapNone/>
                <wp:docPr id="2" name="Rectangle 2"/>
                <wp:cNvGraphicFramePr/>
                <a:graphic xmlns:a="http://schemas.openxmlformats.org/drawingml/2006/main">
                  <a:graphicData uri="http://schemas.microsoft.com/office/word/2010/wordprocessingShape">
                    <wps:wsp>
                      <wps:cNvSpPr/>
                      <wps:spPr>
                        <a:xfrm>
                          <a:off x="0" y="0"/>
                          <a:ext cx="328295" cy="3806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57167A3">
              <v:rect id="Rectangle 2" style="position:absolute;margin-left:454.15pt;margin-top:257.65pt;width:25.8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7F5512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"/>
            </w:pict>
          </mc:Fallback>
        </mc:AlternateContent>
      </w:r>
      <w:r w:rsidR="00894114" w:rsidRPr="00B857C7">
        <w:t xml:space="preserve">Primary Editor: </w:t>
      </w:r>
      <w:r w:rsidR="004153C8">
        <w:t xml:space="preserve">Connor </w:t>
      </w:r>
      <w:proofErr w:type="spellStart"/>
      <w:r w:rsidR="004153C8">
        <w:t>Truono</w:t>
      </w:r>
      <w:proofErr w:type="spellEnd"/>
    </w:p>
    <w:p w14:paraId="36F83FDD" w14:textId="6908F6BC" w:rsidR="004148F2" w:rsidRDefault="004148F2" w:rsidP="004153C8">
      <w:pPr>
        <w:jc w:val="center"/>
        <w:sectPr w:rsidR="004148F2">
          <w:footerReference w:type="even" r:id="rId12"/>
          <w:footerReference w:type="default" r:id="rId13"/>
          <w:pgSz w:w="12240" w:h="15840"/>
          <w:pgMar w:top="1440" w:right="1440" w:bottom="1440" w:left="1440" w:header="720" w:footer="720" w:gutter="0"/>
          <w:cols w:space="720"/>
          <w:docGrid w:linePitch="360"/>
        </w:sectPr>
      </w:pPr>
    </w:p>
    <w:p w14:paraId="3646075C" w14:textId="6D086AB5" w:rsidR="00A2098C" w:rsidRDefault="00A2098C" w:rsidP="00D258CE"/>
    <w:sdt>
      <w:sdtPr>
        <w:rPr>
          <w:rFonts w:asciiTheme="minorHAnsi" w:eastAsia="Times New Roman" w:hAnsiTheme="minorHAnsi" w:cs="Times New Roman"/>
          <w:b w:val="0"/>
          <w:bCs w:val="0"/>
          <w:color w:val="auto"/>
          <w:sz w:val="22"/>
          <w:szCs w:val="24"/>
        </w:rPr>
        <w:id w:val="-738018433"/>
        <w:docPartObj>
          <w:docPartGallery w:val="Table of Contents"/>
          <w:docPartUnique/>
        </w:docPartObj>
      </w:sdtPr>
      <w:sdtEndPr>
        <w:rPr>
          <w:noProof/>
        </w:rPr>
      </w:sdtEndPr>
      <w:sdtContent>
        <w:p w14:paraId="1C3DBD8E" w14:textId="069BFFE8" w:rsidR="00277476" w:rsidRPr="0020237E" w:rsidRDefault="00277476">
          <w:pPr>
            <w:pStyle w:val="TOCHeading"/>
            <w:rPr>
              <w:rFonts w:asciiTheme="minorHAnsi" w:hAnsiTheme="minorHAnsi" w:cstheme="minorHAnsi"/>
              <w:color w:val="EF7A10" w:themeColor="accent1"/>
            </w:rPr>
          </w:pPr>
          <w:r w:rsidRPr="0020237E">
            <w:rPr>
              <w:rFonts w:asciiTheme="minorHAnsi" w:hAnsiTheme="minorHAnsi" w:cstheme="minorHAnsi"/>
              <w:color w:val="EF7A10" w:themeColor="accent1"/>
            </w:rPr>
            <w:t>Table of Contents</w:t>
          </w:r>
        </w:p>
        <w:p w14:paraId="4AAA11B7" w14:textId="6724C0D8" w:rsidR="00470DB2" w:rsidRDefault="00277476">
          <w:pPr>
            <w:pStyle w:val="TOC1"/>
            <w:rPr>
              <w:rFonts w:eastAsiaTheme="minorEastAsia" w:cstheme="minorBidi"/>
              <w:b w:val="0"/>
              <w:bCs w:val="0"/>
              <w:noProof/>
              <w:sz w:val="24"/>
              <w:szCs w:val="24"/>
            </w:rPr>
          </w:pPr>
          <w:r>
            <w:fldChar w:fldCharType="begin"/>
          </w:r>
          <w:r>
            <w:instrText xml:space="preserve"> TOC \o "1-3" \h \z \u </w:instrText>
          </w:r>
          <w:r>
            <w:fldChar w:fldCharType="separate"/>
          </w:r>
          <w:hyperlink w:anchor="_Toc86227223" w:history="1">
            <w:r w:rsidR="00470DB2" w:rsidRPr="002C24F3">
              <w:rPr>
                <w:rStyle w:val="Hyperlink"/>
                <w:rFonts w:eastAsiaTheme="majorEastAsia"/>
                <w:noProof/>
              </w:rPr>
              <w:t>Executive Summary</w:t>
            </w:r>
            <w:r w:rsidR="00470DB2">
              <w:rPr>
                <w:noProof/>
                <w:webHidden/>
              </w:rPr>
              <w:tab/>
            </w:r>
            <w:r w:rsidR="00470DB2">
              <w:rPr>
                <w:noProof/>
                <w:webHidden/>
              </w:rPr>
              <w:fldChar w:fldCharType="begin"/>
            </w:r>
            <w:r w:rsidR="00470DB2">
              <w:rPr>
                <w:noProof/>
                <w:webHidden/>
              </w:rPr>
              <w:instrText xml:space="preserve"> PAGEREF _Toc86227223 \h </w:instrText>
            </w:r>
            <w:r w:rsidR="00470DB2">
              <w:rPr>
                <w:noProof/>
                <w:webHidden/>
              </w:rPr>
            </w:r>
            <w:r w:rsidR="00470DB2">
              <w:rPr>
                <w:noProof/>
                <w:webHidden/>
              </w:rPr>
              <w:fldChar w:fldCharType="separate"/>
            </w:r>
            <w:r w:rsidR="00470DB2">
              <w:rPr>
                <w:noProof/>
                <w:webHidden/>
              </w:rPr>
              <w:t>i</w:t>
            </w:r>
            <w:r w:rsidR="00470DB2">
              <w:rPr>
                <w:noProof/>
                <w:webHidden/>
              </w:rPr>
              <w:fldChar w:fldCharType="end"/>
            </w:r>
          </w:hyperlink>
        </w:p>
        <w:p w14:paraId="79767CE8" w14:textId="30B1C47A" w:rsidR="00470DB2" w:rsidRDefault="00DE069A">
          <w:pPr>
            <w:pStyle w:val="TOC1"/>
            <w:rPr>
              <w:rFonts w:eastAsiaTheme="minorEastAsia" w:cstheme="minorBidi"/>
              <w:b w:val="0"/>
              <w:bCs w:val="0"/>
              <w:noProof/>
              <w:sz w:val="24"/>
              <w:szCs w:val="24"/>
            </w:rPr>
          </w:pPr>
          <w:hyperlink w:anchor="_Toc86227224" w:history="1">
            <w:r w:rsidR="00470DB2" w:rsidRPr="002C24F3">
              <w:rPr>
                <w:rStyle w:val="Hyperlink"/>
                <w:rFonts w:eastAsiaTheme="majorEastAsia"/>
                <w:noProof/>
              </w:rPr>
              <w:t>Nomenclature</w:t>
            </w:r>
            <w:r w:rsidR="00470DB2">
              <w:rPr>
                <w:noProof/>
                <w:webHidden/>
              </w:rPr>
              <w:tab/>
            </w:r>
            <w:r w:rsidR="00470DB2">
              <w:rPr>
                <w:noProof/>
                <w:webHidden/>
              </w:rPr>
              <w:fldChar w:fldCharType="begin"/>
            </w:r>
            <w:r w:rsidR="00470DB2">
              <w:rPr>
                <w:noProof/>
                <w:webHidden/>
              </w:rPr>
              <w:instrText xml:space="preserve"> PAGEREF _Toc86227224 \h </w:instrText>
            </w:r>
            <w:r w:rsidR="00470DB2">
              <w:rPr>
                <w:noProof/>
                <w:webHidden/>
              </w:rPr>
            </w:r>
            <w:r w:rsidR="00470DB2">
              <w:rPr>
                <w:noProof/>
                <w:webHidden/>
              </w:rPr>
              <w:fldChar w:fldCharType="separate"/>
            </w:r>
            <w:r w:rsidR="00470DB2">
              <w:rPr>
                <w:noProof/>
                <w:webHidden/>
              </w:rPr>
              <w:t>iii</w:t>
            </w:r>
            <w:r w:rsidR="00470DB2">
              <w:rPr>
                <w:noProof/>
                <w:webHidden/>
              </w:rPr>
              <w:fldChar w:fldCharType="end"/>
            </w:r>
          </w:hyperlink>
        </w:p>
        <w:p w14:paraId="51A2D1E8" w14:textId="09A1544E" w:rsidR="00470DB2" w:rsidRDefault="00DE069A">
          <w:pPr>
            <w:pStyle w:val="TOC1"/>
            <w:rPr>
              <w:rFonts w:eastAsiaTheme="minorEastAsia" w:cstheme="minorBidi"/>
              <w:b w:val="0"/>
              <w:bCs w:val="0"/>
              <w:noProof/>
              <w:sz w:val="24"/>
              <w:szCs w:val="24"/>
            </w:rPr>
          </w:pPr>
          <w:hyperlink w:anchor="_Toc86227225" w:history="1">
            <w:r w:rsidR="00470DB2" w:rsidRPr="002C24F3">
              <w:rPr>
                <w:rStyle w:val="Hyperlink"/>
                <w:rFonts w:eastAsiaTheme="majorEastAsia"/>
                <w:noProof/>
              </w:rPr>
              <w:t>Glossary</w:t>
            </w:r>
            <w:r w:rsidR="00470DB2">
              <w:rPr>
                <w:noProof/>
                <w:webHidden/>
              </w:rPr>
              <w:tab/>
            </w:r>
            <w:r w:rsidR="00470DB2">
              <w:rPr>
                <w:noProof/>
                <w:webHidden/>
              </w:rPr>
              <w:fldChar w:fldCharType="begin"/>
            </w:r>
            <w:r w:rsidR="00470DB2">
              <w:rPr>
                <w:noProof/>
                <w:webHidden/>
              </w:rPr>
              <w:instrText xml:space="preserve"> PAGEREF _Toc86227225 \h </w:instrText>
            </w:r>
            <w:r w:rsidR="00470DB2">
              <w:rPr>
                <w:noProof/>
                <w:webHidden/>
              </w:rPr>
            </w:r>
            <w:r w:rsidR="00470DB2">
              <w:rPr>
                <w:noProof/>
                <w:webHidden/>
              </w:rPr>
              <w:fldChar w:fldCharType="separate"/>
            </w:r>
            <w:r w:rsidR="00470DB2">
              <w:rPr>
                <w:noProof/>
                <w:webHidden/>
              </w:rPr>
              <w:t>iii</w:t>
            </w:r>
            <w:r w:rsidR="00470DB2">
              <w:rPr>
                <w:noProof/>
                <w:webHidden/>
              </w:rPr>
              <w:fldChar w:fldCharType="end"/>
            </w:r>
          </w:hyperlink>
        </w:p>
        <w:p w14:paraId="6E5B9469" w14:textId="4D0AAC73" w:rsidR="00470DB2" w:rsidRDefault="00DE069A">
          <w:pPr>
            <w:pStyle w:val="TOC1"/>
            <w:rPr>
              <w:rFonts w:eastAsiaTheme="minorEastAsia" w:cstheme="minorBidi"/>
              <w:b w:val="0"/>
              <w:bCs w:val="0"/>
              <w:noProof/>
              <w:sz w:val="24"/>
              <w:szCs w:val="24"/>
            </w:rPr>
          </w:pPr>
          <w:hyperlink w:anchor="_Toc86227226" w:history="1">
            <w:r w:rsidR="00470DB2" w:rsidRPr="002C24F3">
              <w:rPr>
                <w:rStyle w:val="Hyperlink"/>
                <w:rFonts w:eastAsiaTheme="majorEastAsia"/>
                <w:noProof/>
              </w:rPr>
              <w:t>Main Body</w:t>
            </w:r>
            <w:r w:rsidR="00470DB2">
              <w:rPr>
                <w:noProof/>
                <w:webHidden/>
              </w:rPr>
              <w:tab/>
            </w:r>
            <w:r w:rsidR="00470DB2">
              <w:rPr>
                <w:noProof/>
                <w:webHidden/>
              </w:rPr>
              <w:fldChar w:fldCharType="begin"/>
            </w:r>
            <w:r w:rsidR="00470DB2">
              <w:rPr>
                <w:noProof/>
                <w:webHidden/>
              </w:rPr>
              <w:instrText xml:space="preserve"> PAGEREF _Toc86227226 \h </w:instrText>
            </w:r>
            <w:r w:rsidR="00470DB2">
              <w:rPr>
                <w:noProof/>
                <w:webHidden/>
              </w:rPr>
            </w:r>
            <w:r w:rsidR="00470DB2">
              <w:rPr>
                <w:noProof/>
                <w:webHidden/>
              </w:rPr>
              <w:fldChar w:fldCharType="separate"/>
            </w:r>
            <w:r w:rsidR="00470DB2">
              <w:rPr>
                <w:noProof/>
                <w:webHidden/>
              </w:rPr>
              <w:t>1</w:t>
            </w:r>
            <w:r w:rsidR="00470DB2">
              <w:rPr>
                <w:noProof/>
                <w:webHidden/>
              </w:rPr>
              <w:fldChar w:fldCharType="end"/>
            </w:r>
          </w:hyperlink>
        </w:p>
        <w:p w14:paraId="4A5965E6" w14:textId="1421DF1C" w:rsidR="00470DB2" w:rsidRDefault="00DE069A">
          <w:pPr>
            <w:pStyle w:val="TOC2"/>
            <w:tabs>
              <w:tab w:val="right" w:leader="dot" w:pos="9350"/>
            </w:tabs>
            <w:rPr>
              <w:rFonts w:eastAsiaTheme="minorEastAsia" w:cstheme="minorBidi"/>
              <w:i w:val="0"/>
              <w:iCs w:val="0"/>
              <w:noProof/>
              <w:sz w:val="24"/>
              <w:szCs w:val="24"/>
            </w:rPr>
          </w:pPr>
          <w:hyperlink w:anchor="_Toc86227227" w:history="1">
            <w:r w:rsidR="00470DB2" w:rsidRPr="002C24F3">
              <w:rPr>
                <w:rStyle w:val="Hyperlink"/>
                <w:rFonts w:eastAsiaTheme="majorEastAsia"/>
                <w:noProof/>
              </w:rPr>
              <w:t>1. Introduction &amp; Background</w:t>
            </w:r>
            <w:r w:rsidR="00470DB2">
              <w:rPr>
                <w:noProof/>
                <w:webHidden/>
              </w:rPr>
              <w:tab/>
            </w:r>
            <w:r w:rsidR="00470DB2">
              <w:rPr>
                <w:noProof/>
                <w:webHidden/>
              </w:rPr>
              <w:fldChar w:fldCharType="begin"/>
            </w:r>
            <w:r w:rsidR="00470DB2">
              <w:rPr>
                <w:noProof/>
                <w:webHidden/>
              </w:rPr>
              <w:instrText xml:space="preserve"> PAGEREF _Toc86227227 \h </w:instrText>
            </w:r>
            <w:r w:rsidR="00470DB2">
              <w:rPr>
                <w:noProof/>
                <w:webHidden/>
              </w:rPr>
            </w:r>
            <w:r w:rsidR="00470DB2">
              <w:rPr>
                <w:noProof/>
                <w:webHidden/>
              </w:rPr>
              <w:fldChar w:fldCharType="separate"/>
            </w:r>
            <w:r w:rsidR="00470DB2">
              <w:rPr>
                <w:noProof/>
                <w:webHidden/>
              </w:rPr>
              <w:t>1</w:t>
            </w:r>
            <w:r w:rsidR="00470DB2">
              <w:rPr>
                <w:noProof/>
                <w:webHidden/>
              </w:rPr>
              <w:fldChar w:fldCharType="end"/>
            </w:r>
          </w:hyperlink>
        </w:p>
        <w:p w14:paraId="62A6F5CE" w14:textId="571D7B47" w:rsidR="00470DB2" w:rsidRDefault="00DE069A">
          <w:pPr>
            <w:pStyle w:val="TOC2"/>
            <w:tabs>
              <w:tab w:val="right" w:leader="dot" w:pos="9350"/>
            </w:tabs>
            <w:rPr>
              <w:rFonts w:eastAsiaTheme="minorEastAsia" w:cstheme="minorBidi"/>
              <w:i w:val="0"/>
              <w:iCs w:val="0"/>
              <w:noProof/>
              <w:sz w:val="24"/>
              <w:szCs w:val="24"/>
            </w:rPr>
          </w:pPr>
          <w:hyperlink w:anchor="_Toc86227228" w:history="1">
            <w:r w:rsidR="00470DB2" w:rsidRPr="002C24F3">
              <w:rPr>
                <w:rStyle w:val="Hyperlink"/>
                <w:rFonts w:eastAsiaTheme="majorEastAsia"/>
                <w:noProof/>
              </w:rPr>
              <w:t>2. Existing Products, Prior Art, &amp; Applicable Patents</w:t>
            </w:r>
            <w:r w:rsidR="00470DB2">
              <w:rPr>
                <w:noProof/>
                <w:webHidden/>
              </w:rPr>
              <w:tab/>
            </w:r>
            <w:r w:rsidR="00470DB2">
              <w:rPr>
                <w:noProof/>
                <w:webHidden/>
              </w:rPr>
              <w:fldChar w:fldCharType="begin"/>
            </w:r>
            <w:r w:rsidR="00470DB2">
              <w:rPr>
                <w:noProof/>
                <w:webHidden/>
              </w:rPr>
              <w:instrText xml:space="preserve"> PAGEREF _Toc86227228 \h </w:instrText>
            </w:r>
            <w:r w:rsidR="00470DB2">
              <w:rPr>
                <w:noProof/>
                <w:webHidden/>
              </w:rPr>
            </w:r>
            <w:r w:rsidR="00470DB2">
              <w:rPr>
                <w:noProof/>
                <w:webHidden/>
              </w:rPr>
              <w:fldChar w:fldCharType="separate"/>
            </w:r>
            <w:r w:rsidR="00470DB2">
              <w:rPr>
                <w:noProof/>
                <w:webHidden/>
              </w:rPr>
              <w:t>2</w:t>
            </w:r>
            <w:r w:rsidR="00470DB2">
              <w:rPr>
                <w:noProof/>
                <w:webHidden/>
              </w:rPr>
              <w:fldChar w:fldCharType="end"/>
            </w:r>
          </w:hyperlink>
        </w:p>
        <w:p w14:paraId="3A30C417" w14:textId="7832C88F" w:rsidR="00470DB2" w:rsidRDefault="00DE069A">
          <w:pPr>
            <w:pStyle w:val="TOC2"/>
            <w:tabs>
              <w:tab w:val="right" w:leader="dot" w:pos="9350"/>
            </w:tabs>
            <w:rPr>
              <w:rFonts w:eastAsiaTheme="minorEastAsia" w:cstheme="minorBidi"/>
              <w:i w:val="0"/>
              <w:iCs w:val="0"/>
              <w:noProof/>
              <w:sz w:val="24"/>
              <w:szCs w:val="24"/>
            </w:rPr>
          </w:pPr>
          <w:hyperlink w:anchor="_Toc86227229" w:history="1">
            <w:r w:rsidR="00470DB2" w:rsidRPr="002C24F3">
              <w:rPr>
                <w:rStyle w:val="Hyperlink"/>
                <w:rFonts w:eastAsiaTheme="majorEastAsia"/>
                <w:noProof/>
              </w:rPr>
              <w:t>3. Codes &amp; Standards</w:t>
            </w:r>
            <w:r w:rsidR="00470DB2">
              <w:rPr>
                <w:noProof/>
                <w:webHidden/>
              </w:rPr>
              <w:tab/>
            </w:r>
            <w:r w:rsidR="00470DB2">
              <w:rPr>
                <w:noProof/>
                <w:webHidden/>
              </w:rPr>
              <w:fldChar w:fldCharType="begin"/>
            </w:r>
            <w:r w:rsidR="00470DB2">
              <w:rPr>
                <w:noProof/>
                <w:webHidden/>
              </w:rPr>
              <w:instrText xml:space="preserve"> PAGEREF _Toc86227229 \h </w:instrText>
            </w:r>
            <w:r w:rsidR="00470DB2">
              <w:rPr>
                <w:noProof/>
                <w:webHidden/>
              </w:rPr>
            </w:r>
            <w:r w:rsidR="00470DB2">
              <w:rPr>
                <w:noProof/>
                <w:webHidden/>
              </w:rPr>
              <w:fldChar w:fldCharType="separate"/>
            </w:r>
            <w:r w:rsidR="00470DB2">
              <w:rPr>
                <w:noProof/>
                <w:webHidden/>
              </w:rPr>
              <w:t>3</w:t>
            </w:r>
            <w:r w:rsidR="00470DB2">
              <w:rPr>
                <w:noProof/>
                <w:webHidden/>
              </w:rPr>
              <w:fldChar w:fldCharType="end"/>
            </w:r>
          </w:hyperlink>
        </w:p>
        <w:p w14:paraId="7BDF818A" w14:textId="1C6C9160" w:rsidR="00470DB2" w:rsidRDefault="00DE069A">
          <w:pPr>
            <w:pStyle w:val="TOC2"/>
            <w:tabs>
              <w:tab w:val="right" w:leader="dot" w:pos="9350"/>
            </w:tabs>
            <w:rPr>
              <w:rFonts w:eastAsiaTheme="minorEastAsia" w:cstheme="minorBidi"/>
              <w:i w:val="0"/>
              <w:iCs w:val="0"/>
              <w:noProof/>
              <w:sz w:val="24"/>
              <w:szCs w:val="24"/>
            </w:rPr>
          </w:pPr>
          <w:hyperlink w:anchor="_Toc86227230" w:history="1">
            <w:r w:rsidR="00470DB2" w:rsidRPr="002C24F3">
              <w:rPr>
                <w:rStyle w:val="Hyperlink"/>
                <w:rFonts w:eastAsiaTheme="majorEastAsia"/>
                <w:noProof/>
              </w:rPr>
              <w:t>4. Customer Requirements &amp; Engineering Design Specifications</w:t>
            </w:r>
            <w:r w:rsidR="00470DB2">
              <w:rPr>
                <w:noProof/>
                <w:webHidden/>
              </w:rPr>
              <w:tab/>
            </w:r>
            <w:r w:rsidR="00470DB2">
              <w:rPr>
                <w:noProof/>
                <w:webHidden/>
              </w:rPr>
              <w:fldChar w:fldCharType="begin"/>
            </w:r>
            <w:r w:rsidR="00470DB2">
              <w:rPr>
                <w:noProof/>
                <w:webHidden/>
              </w:rPr>
              <w:instrText xml:space="preserve"> PAGEREF _Toc86227230 \h </w:instrText>
            </w:r>
            <w:r w:rsidR="00470DB2">
              <w:rPr>
                <w:noProof/>
                <w:webHidden/>
              </w:rPr>
            </w:r>
            <w:r w:rsidR="00470DB2">
              <w:rPr>
                <w:noProof/>
                <w:webHidden/>
              </w:rPr>
              <w:fldChar w:fldCharType="separate"/>
            </w:r>
            <w:r w:rsidR="00470DB2">
              <w:rPr>
                <w:noProof/>
                <w:webHidden/>
              </w:rPr>
              <w:t>4</w:t>
            </w:r>
            <w:r w:rsidR="00470DB2">
              <w:rPr>
                <w:noProof/>
                <w:webHidden/>
              </w:rPr>
              <w:fldChar w:fldCharType="end"/>
            </w:r>
          </w:hyperlink>
        </w:p>
        <w:p w14:paraId="48798D82" w14:textId="26C1F235" w:rsidR="00470DB2" w:rsidRPr="00477905" w:rsidRDefault="00DE069A">
          <w:pPr>
            <w:pStyle w:val="TOC2"/>
            <w:tabs>
              <w:tab w:val="right" w:leader="dot" w:pos="9350"/>
            </w:tabs>
            <w:rPr>
              <w:rFonts w:eastAsiaTheme="minorEastAsia" w:cstheme="minorBidi"/>
              <w:i w:val="0"/>
              <w:iCs w:val="0"/>
              <w:noProof/>
              <w:sz w:val="24"/>
              <w:szCs w:val="24"/>
            </w:rPr>
          </w:pPr>
          <w:hyperlink w:anchor="_Toc86227231" w:history="1">
            <w:r w:rsidR="00470DB2" w:rsidRPr="00477905">
              <w:rPr>
                <w:rStyle w:val="Hyperlink"/>
                <w:rFonts w:eastAsiaTheme="majorEastAsia"/>
                <w:noProof/>
              </w:rPr>
              <w:t>5. Design Concept Ideation</w:t>
            </w:r>
            <w:r w:rsidR="00470DB2" w:rsidRPr="00477905">
              <w:rPr>
                <w:noProof/>
                <w:webHidden/>
              </w:rPr>
              <w:tab/>
            </w:r>
            <w:r w:rsidR="00470DB2" w:rsidRPr="00477905">
              <w:rPr>
                <w:noProof/>
                <w:webHidden/>
              </w:rPr>
              <w:fldChar w:fldCharType="begin"/>
            </w:r>
            <w:r w:rsidR="00470DB2" w:rsidRPr="00477905">
              <w:rPr>
                <w:noProof/>
                <w:webHidden/>
              </w:rPr>
              <w:instrText xml:space="preserve"> PAGEREF _Toc86227231 \h </w:instrText>
            </w:r>
            <w:r w:rsidR="00470DB2" w:rsidRPr="00477905">
              <w:rPr>
                <w:noProof/>
                <w:webHidden/>
              </w:rPr>
            </w:r>
            <w:r w:rsidR="00470DB2" w:rsidRPr="00477905">
              <w:rPr>
                <w:noProof/>
                <w:webHidden/>
              </w:rPr>
              <w:fldChar w:fldCharType="separate"/>
            </w:r>
            <w:r w:rsidR="00470DB2" w:rsidRPr="00477905">
              <w:rPr>
                <w:noProof/>
                <w:webHidden/>
              </w:rPr>
              <w:t>9</w:t>
            </w:r>
            <w:r w:rsidR="00470DB2" w:rsidRPr="00477905">
              <w:rPr>
                <w:noProof/>
                <w:webHidden/>
              </w:rPr>
              <w:fldChar w:fldCharType="end"/>
            </w:r>
          </w:hyperlink>
        </w:p>
        <w:p w14:paraId="7A369029" w14:textId="710A8D72" w:rsidR="00470DB2" w:rsidRPr="00477905" w:rsidRDefault="00DE069A">
          <w:pPr>
            <w:pStyle w:val="TOC2"/>
            <w:tabs>
              <w:tab w:val="right" w:leader="dot" w:pos="9350"/>
            </w:tabs>
            <w:rPr>
              <w:rFonts w:eastAsiaTheme="minorEastAsia" w:cstheme="minorBidi"/>
              <w:i w:val="0"/>
              <w:iCs w:val="0"/>
              <w:noProof/>
              <w:sz w:val="24"/>
              <w:szCs w:val="24"/>
            </w:rPr>
          </w:pPr>
          <w:hyperlink w:anchor="_Toc86227232" w:history="1">
            <w:r w:rsidR="00470DB2" w:rsidRPr="00477905">
              <w:rPr>
                <w:rStyle w:val="Hyperlink"/>
                <w:rFonts w:eastAsiaTheme="majorEastAsia"/>
                <w:noProof/>
              </w:rPr>
              <w:t>6. Concept Selection &amp; Justification</w:t>
            </w:r>
            <w:r w:rsidR="00470DB2" w:rsidRPr="00477905">
              <w:rPr>
                <w:noProof/>
                <w:webHidden/>
              </w:rPr>
              <w:tab/>
            </w:r>
            <w:r w:rsidR="00470DB2" w:rsidRPr="00477905">
              <w:rPr>
                <w:noProof/>
                <w:webHidden/>
              </w:rPr>
              <w:fldChar w:fldCharType="begin"/>
            </w:r>
            <w:r w:rsidR="00470DB2" w:rsidRPr="00477905">
              <w:rPr>
                <w:noProof/>
                <w:webHidden/>
              </w:rPr>
              <w:instrText xml:space="preserve"> PAGEREF _Toc86227232 \h </w:instrText>
            </w:r>
            <w:r w:rsidR="00470DB2" w:rsidRPr="00477905">
              <w:rPr>
                <w:noProof/>
                <w:webHidden/>
              </w:rPr>
            </w:r>
            <w:r w:rsidR="00470DB2" w:rsidRPr="00477905">
              <w:rPr>
                <w:noProof/>
                <w:webHidden/>
              </w:rPr>
              <w:fldChar w:fldCharType="separate"/>
            </w:r>
            <w:r w:rsidR="00470DB2" w:rsidRPr="00477905">
              <w:rPr>
                <w:noProof/>
                <w:webHidden/>
              </w:rPr>
              <w:t>12</w:t>
            </w:r>
            <w:r w:rsidR="00470DB2" w:rsidRPr="00477905">
              <w:rPr>
                <w:noProof/>
                <w:webHidden/>
              </w:rPr>
              <w:fldChar w:fldCharType="end"/>
            </w:r>
          </w:hyperlink>
        </w:p>
        <w:p w14:paraId="1A45703B" w14:textId="666940EF" w:rsidR="00470DB2" w:rsidRPr="00477905" w:rsidRDefault="00DE069A">
          <w:pPr>
            <w:pStyle w:val="TOC2"/>
            <w:tabs>
              <w:tab w:val="right" w:leader="dot" w:pos="9350"/>
            </w:tabs>
            <w:rPr>
              <w:rFonts w:eastAsiaTheme="minorEastAsia" w:cstheme="minorBidi"/>
              <w:i w:val="0"/>
              <w:iCs w:val="0"/>
              <w:noProof/>
              <w:sz w:val="24"/>
              <w:szCs w:val="24"/>
            </w:rPr>
          </w:pPr>
          <w:hyperlink w:anchor="_Toc86227233" w:history="1">
            <w:r w:rsidR="00470DB2" w:rsidRPr="00477905">
              <w:rPr>
                <w:rStyle w:val="Hyperlink"/>
                <w:rFonts w:eastAsiaTheme="majorEastAsia"/>
                <w:noProof/>
              </w:rPr>
              <w:t>7. Industrial Design</w:t>
            </w:r>
            <w:r w:rsidR="00470DB2" w:rsidRPr="00477905">
              <w:rPr>
                <w:noProof/>
                <w:webHidden/>
              </w:rPr>
              <w:tab/>
            </w:r>
            <w:r w:rsidR="00470DB2" w:rsidRPr="00477905">
              <w:rPr>
                <w:noProof/>
                <w:webHidden/>
              </w:rPr>
              <w:fldChar w:fldCharType="begin"/>
            </w:r>
            <w:r w:rsidR="00470DB2" w:rsidRPr="00477905">
              <w:rPr>
                <w:noProof/>
                <w:webHidden/>
              </w:rPr>
              <w:instrText xml:space="preserve"> PAGEREF _Toc86227233 \h </w:instrText>
            </w:r>
            <w:r w:rsidR="00470DB2" w:rsidRPr="00477905">
              <w:rPr>
                <w:noProof/>
                <w:webHidden/>
              </w:rPr>
            </w:r>
            <w:r w:rsidR="00470DB2" w:rsidRPr="00477905">
              <w:rPr>
                <w:noProof/>
                <w:webHidden/>
              </w:rPr>
              <w:fldChar w:fldCharType="separate"/>
            </w:r>
            <w:r w:rsidR="00470DB2" w:rsidRPr="00477905">
              <w:rPr>
                <w:noProof/>
                <w:webHidden/>
              </w:rPr>
              <w:t>22</w:t>
            </w:r>
            <w:r w:rsidR="00470DB2" w:rsidRPr="00477905">
              <w:rPr>
                <w:noProof/>
                <w:webHidden/>
              </w:rPr>
              <w:fldChar w:fldCharType="end"/>
            </w:r>
          </w:hyperlink>
        </w:p>
        <w:p w14:paraId="74EF3A4F" w14:textId="118E6BC7" w:rsidR="00470DB2" w:rsidRPr="00477905" w:rsidRDefault="00DE069A">
          <w:pPr>
            <w:pStyle w:val="TOC2"/>
            <w:tabs>
              <w:tab w:val="right" w:leader="dot" w:pos="9350"/>
            </w:tabs>
            <w:rPr>
              <w:rFonts w:eastAsiaTheme="minorEastAsia" w:cstheme="minorBidi"/>
              <w:i w:val="0"/>
              <w:iCs w:val="0"/>
              <w:noProof/>
              <w:sz w:val="24"/>
              <w:szCs w:val="24"/>
            </w:rPr>
          </w:pPr>
          <w:hyperlink w:anchor="_Toc86227234" w:history="1">
            <w:r w:rsidR="00470DB2" w:rsidRPr="00477905">
              <w:rPr>
                <w:rStyle w:val="Hyperlink"/>
                <w:rFonts w:eastAsiaTheme="majorEastAsia"/>
                <w:noProof/>
              </w:rPr>
              <w:t>8. Engineering Analyses and Experiments</w:t>
            </w:r>
            <w:r w:rsidR="00470DB2" w:rsidRPr="00477905">
              <w:rPr>
                <w:noProof/>
                <w:webHidden/>
              </w:rPr>
              <w:tab/>
            </w:r>
            <w:r w:rsidR="00470DB2" w:rsidRPr="00477905">
              <w:rPr>
                <w:noProof/>
                <w:webHidden/>
              </w:rPr>
              <w:fldChar w:fldCharType="begin"/>
            </w:r>
            <w:r w:rsidR="00470DB2" w:rsidRPr="00477905">
              <w:rPr>
                <w:noProof/>
                <w:webHidden/>
              </w:rPr>
              <w:instrText xml:space="preserve"> PAGEREF _Toc86227234 \h </w:instrText>
            </w:r>
            <w:r w:rsidR="00470DB2" w:rsidRPr="00477905">
              <w:rPr>
                <w:noProof/>
                <w:webHidden/>
              </w:rPr>
            </w:r>
            <w:r w:rsidR="00470DB2" w:rsidRPr="00477905">
              <w:rPr>
                <w:noProof/>
                <w:webHidden/>
              </w:rPr>
              <w:fldChar w:fldCharType="separate"/>
            </w:r>
            <w:r w:rsidR="00470DB2" w:rsidRPr="00477905">
              <w:rPr>
                <w:noProof/>
                <w:webHidden/>
              </w:rPr>
              <w:t>22</w:t>
            </w:r>
            <w:r w:rsidR="00470DB2" w:rsidRPr="00477905">
              <w:rPr>
                <w:noProof/>
                <w:webHidden/>
              </w:rPr>
              <w:fldChar w:fldCharType="end"/>
            </w:r>
          </w:hyperlink>
        </w:p>
        <w:p w14:paraId="189CCF5B" w14:textId="091C615F" w:rsidR="00470DB2" w:rsidRDefault="00DE069A">
          <w:pPr>
            <w:pStyle w:val="TOC2"/>
            <w:tabs>
              <w:tab w:val="right" w:leader="dot" w:pos="9350"/>
            </w:tabs>
            <w:rPr>
              <w:rFonts w:eastAsiaTheme="minorEastAsia" w:cstheme="minorBidi"/>
              <w:i w:val="0"/>
              <w:iCs w:val="0"/>
              <w:noProof/>
              <w:sz w:val="24"/>
              <w:szCs w:val="24"/>
            </w:rPr>
          </w:pPr>
          <w:hyperlink w:anchor="_Toc86227235" w:history="1">
            <w:r w:rsidR="00470DB2" w:rsidRPr="00477905">
              <w:rPr>
                <w:rStyle w:val="Hyperlink"/>
                <w:rFonts w:eastAsiaTheme="majorEastAsia"/>
                <w:noProof/>
              </w:rPr>
              <w:t>9. Societal, Environmental, and Sustainability Considerations</w:t>
            </w:r>
            <w:r w:rsidR="00470DB2" w:rsidRPr="00477905">
              <w:rPr>
                <w:noProof/>
                <w:webHidden/>
              </w:rPr>
              <w:tab/>
            </w:r>
            <w:r w:rsidR="00470DB2" w:rsidRPr="00477905">
              <w:rPr>
                <w:noProof/>
                <w:webHidden/>
              </w:rPr>
              <w:fldChar w:fldCharType="begin"/>
            </w:r>
            <w:r w:rsidR="00470DB2" w:rsidRPr="00477905">
              <w:rPr>
                <w:noProof/>
                <w:webHidden/>
              </w:rPr>
              <w:instrText xml:space="preserve"> PAGEREF _Toc86227235 \h </w:instrText>
            </w:r>
            <w:r w:rsidR="00470DB2" w:rsidRPr="00477905">
              <w:rPr>
                <w:noProof/>
                <w:webHidden/>
              </w:rPr>
            </w:r>
            <w:r w:rsidR="00470DB2" w:rsidRPr="00477905">
              <w:rPr>
                <w:noProof/>
                <w:webHidden/>
              </w:rPr>
              <w:fldChar w:fldCharType="separate"/>
            </w:r>
            <w:r w:rsidR="00470DB2" w:rsidRPr="00477905">
              <w:rPr>
                <w:noProof/>
                <w:webHidden/>
              </w:rPr>
              <w:t>23</w:t>
            </w:r>
            <w:r w:rsidR="00470DB2" w:rsidRPr="00477905">
              <w:rPr>
                <w:noProof/>
                <w:webHidden/>
              </w:rPr>
              <w:fldChar w:fldCharType="end"/>
            </w:r>
          </w:hyperlink>
        </w:p>
        <w:p w14:paraId="52CB83D7" w14:textId="480C8EFC" w:rsidR="00470DB2" w:rsidRDefault="00DE069A">
          <w:pPr>
            <w:pStyle w:val="TOC2"/>
            <w:tabs>
              <w:tab w:val="right" w:leader="dot" w:pos="9350"/>
            </w:tabs>
            <w:rPr>
              <w:rFonts w:eastAsiaTheme="minorEastAsia" w:cstheme="minorBidi"/>
              <w:i w:val="0"/>
              <w:iCs w:val="0"/>
              <w:noProof/>
              <w:sz w:val="24"/>
              <w:szCs w:val="24"/>
            </w:rPr>
          </w:pPr>
          <w:hyperlink w:anchor="_Toc86227236" w:history="1">
            <w:r w:rsidR="00470DB2" w:rsidRPr="002C24F3">
              <w:rPr>
                <w:rStyle w:val="Hyperlink"/>
                <w:rFonts w:eastAsiaTheme="majorEastAsia"/>
                <w:noProof/>
              </w:rPr>
              <w:t>10. Team Member Contributions</w:t>
            </w:r>
            <w:r w:rsidR="00470DB2">
              <w:rPr>
                <w:noProof/>
                <w:webHidden/>
              </w:rPr>
              <w:tab/>
            </w:r>
            <w:r w:rsidR="00470DB2">
              <w:rPr>
                <w:noProof/>
                <w:webHidden/>
              </w:rPr>
              <w:fldChar w:fldCharType="begin"/>
            </w:r>
            <w:r w:rsidR="00470DB2">
              <w:rPr>
                <w:noProof/>
                <w:webHidden/>
              </w:rPr>
              <w:instrText xml:space="preserve"> PAGEREF _Toc86227236 \h </w:instrText>
            </w:r>
            <w:r w:rsidR="00470DB2">
              <w:rPr>
                <w:noProof/>
                <w:webHidden/>
              </w:rPr>
            </w:r>
            <w:r w:rsidR="00470DB2">
              <w:rPr>
                <w:noProof/>
                <w:webHidden/>
              </w:rPr>
              <w:fldChar w:fldCharType="separate"/>
            </w:r>
            <w:r w:rsidR="00470DB2">
              <w:rPr>
                <w:noProof/>
                <w:webHidden/>
              </w:rPr>
              <w:t>23</w:t>
            </w:r>
            <w:r w:rsidR="00470DB2">
              <w:rPr>
                <w:noProof/>
                <w:webHidden/>
              </w:rPr>
              <w:fldChar w:fldCharType="end"/>
            </w:r>
          </w:hyperlink>
        </w:p>
        <w:p w14:paraId="648DA845" w14:textId="1F8B3FE9" w:rsidR="00470DB2" w:rsidRDefault="00DE069A">
          <w:pPr>
            <w:pStyle w:val="TOC2"/>
            <w:tabs>
              <w:tab w:val="right" w:leader="dot" w:pos="9350"/>
            </w:tabs>
            <w:rPr>
              <w:rFonts w:eastAsiaTheme="minorEastAsia" w:cstheme="minorBidi"/>
              <w:i w:val="0"/>
              <w:iCs w:val="0"/>
              <w:noProof/>
              <w:sz w:val="24"/>
              <w:szCs w:val="24"/>
            </w:rPr>
          </w:pPr>
          <w:hyperlink w:anchor="_Toc86227237" w:history="1">
            <w:r w:rsidR="00470DB2" w:rsidRPr="002C24F3">
              <w:rPr>
                <w:rStyle w:val="Hyperlink"/>
                <w:rFonts w:eastAsiaTheme="majorEastAsia"/>
                <w:noProof/>
              </w:rPr>
              <w:t>11. Conclusions: Project Deliverables &amp; Future Work</w:t>
            </w:r>
            <w:r w:rsidR="00470DB2">
              <w:rPr>
                <w:noProof/>
                <w:webHidden/>
              </w:rPr>
              <w:tab/>
            </w:r>
            <w:r w:rsidR="00470DB2">
              <w:rPr>
                <w:noProof/>
                <w:webHidden/>
              </w:rPr>
              <w:fldChar w:fldCharType="begin"/>
            </w:r>
            <w:r w:rsidR="00470DB2">
              <w:rPr>
                <w:noProof/>
                <w:webHidden/>
              </w:rPr>
              <w:instrText xml:space="preserve"> PAGEREF _Toc86227237 \h </w:instrText>
            </w:r>
            <w:r w:rsidR="00470DB2">
              <w:rPr>
                <w:noProof/>
                <w:webHidden/>
              </w:rPr>
            </w:r>
            <w:r w:rsidR="00470DB2">
              <w:rPr>
                <w:noProof/>
                <w:webHidden/>
              </w:rPr>
              <w:fldChar w:fldCharType="separate"/>
            </w:r>
            <w:r w:rsidR="00470DB2">
              <w:rPr>
                <w:noProof/>
                <w:webHidden/>
              </w:rPr>
              <w:t>24</w:t>
            </w:r>
            <w:r w:rsidR="00470DB2">
              <w:rPr>
                <w:noProof/>
                <w:webHidden/>
              </w:rPr>
              <w:fldChar w:fldCharType="end"/>
            </w:r>
          </w:hyperlink>
        </w:p>
        <w:p w14:paraId="297D3EC0" w14:textId="2CC61597" w:rsidR="00470DB2" w:rsidRDefault="00DE069A">
          <w:pPr>
            <w:pStyle w:val="TOC1"/>
            <w:rPr>
              <w:rFonts w:eastAsiaTheme="minorEastAsia" w:cstheme="minorBidi"/>
              <w:b w:val="0"/>
              <w:bCs w:val="0"/>
              <w:noProof/>
              <w:sz w:val="24"/>
              <w:szCs w:val="24"/>
            </w:rPr>
          </w:pPr>
          <w:hyperlink w:anchor="_Toc86227238" w:history="1">
            <w:r w:rsidR="00470DB2" w:rsidRPr="002C24F3">
              <w:rPr>
                <w:rStyle w:val="Hyperlink"/>
                <w:rFonts w:eastAsiaTheme="majorEastAsia"/>
                <w:noProof/>
              </w:rPr>
              <w:t>References / Citations</w:t>
            </w:r>
            <w:r w:rsidR="00470DB2">
              <w:rPr>
                <w:noProof/>
                <w:webHidden/>
              </w:rPr>
              <w:tab/>
            </w:r>
            <w:r w:rsidR="00470DB2">
              <w:rPr>
                <w:noProof/>
                <w:webHidden/>
              </w:rPr>
              <w:fldChar w:fldCharType="begin"/>
            </w:r>
            <w:r w:rsidR="00470DB2">
              <w:rPr>
                <w:noProof/>
                <w:webHidden/>
              </w:rPr>
              <w:instrText xml:space="preserve"> PAGEREF _Toc86227238 \h </w:instrText>
            </w:r>
            <w:r w:rsidR="00470DB2">
              <w:rPr>
                <w:noProof/>
                <w:webHidden/>
              </w:rPr>
            </w:r>
            <w:r w:rsidR="00470DB2">
              <w:rPr>
                <w:noProof/>
                <w:webHidden/>
              </w:rPr>
              <w:fldChar w:fldCharType="separate"/>
            </w:r>
            <w:r w:rsidR="00470DB2">
              <w:rPr>
                <w:noProof/>
                <w:webHidden/>
              </w:rPr>
              <w:t>27</w:t>
            </w:r>
            <w:r w:rsidR="00470DB2">
              <w:rPr>
                <w:noProof/>
                <w:webHidden/>
              </w:rPr>
              <w:fldChar w:fldCharType="end"/>
            </w:r>
          </w:hyperlink>
        </w:p>
        <w:p w14:paraId="44DD23DE" w14:textId="03C26025" w:rsidR="00470DB2" w:rsidRDefault="00DE069A">
          <w:pPr>
            <w:pStyle w:val="TOC1"/>
            <w:rPr>
              <w:rFonts w:eastAsiaTheme="minorEastAsia" w:cstheme="minorBidi"/>
              <w:b w:val="0"/>
              <w:bCs w:val="0"/>
              <w:noProof/>
              <w:sz w:val="24"/>
              <w:szCs w:val="24"/>
            </w:rPr>
          </w:pPr>
          <w:hyperlink w:anchor="_Toc86227239" w:history="1">
            <w:r w:rsidR="00470DB2" w:rsidRPr="002C24F3">
              <w:rPr>
                <w:rStyle w:val="Hyperlink"/>
                <w:rFonts w:eastAsiaTheme="majorEastAsia"/>
                <w:noProof/>
              </w:rPr>
              <w:t>Appendices</w:t>
            </w:r>
            <w:r w:rsidR="00470DB2">
              <w:rPr>
                <w:noProof/>
                <w:webHidden/>
              </w:rPr>
              <w:tab/>
            </w:r>
            <w:r w:rsidR="00470DB2">
              <w:rPr>
                <w:noProof/>
                <w:webHidden/>
              </w:rPr>
              <w:fldChar w:fldCharType="begin"/>
            </w:r>
            <w:r w:rsidR="00470DB2">
              <w:rPr>
                <w:noProof/>
                <w:webHidden/>
              </w:rPr>
              <w:instrText xml:space="preserve"> PAGEREF _Toc86227239 \h </w:instrText>
            </w:r>
            <w:r w:rsidR="00470DB2">
              <w:rPr>
                <w:noProof/>
                <w:webHidden/>
              </w:rPr>
            </w:r>
            <w:r w:rsidR="00470DB2">
              <w:rPr>
                <w:noProof/>
                <w:webHidden/>
              </w:rPr>
              <w:fldChar w:fldCharType="separate"/>
            </w:r>
            <w:r w:rsidR="00470DB2">
              <w:rPr>
                <w:noProof/>
                <w:webHidden/>
              </w:rPr>
              <w:t>28</w:t>
            </w:r>
            <w:r w:rsidR="00470DB2">
              <w:rPr>
                <w:noProof/>
                <w:webHidden/>
              </w:rPr>
              <w:fldChar w:fldCharType="end"/>
            </w:r>
          </w:hyperlink>
        </w:p>
        <w:p w14:paraId="079DBB98" w14:textId="72B5C680" w:rsidR="00277476" w:rsidRDefault="00277476">
          <w:r>
            <w:rPr>
              <w:b/>
              <w:bCs/>
              <w:noProof/>
            </w:rPr>
            <w:fldChar w:fldCharType="end"/>
          </w:r>
        </w:p>
      </w:sdtContent>
    </w:sdt>
    <w:p w14:paraId="0302A325" w14:textId="77777777" w:rsidR="00407C8D" w:rsidRDefault="00407C8D" w:rsidP="00407C8D"/>
    <w:p w14:paraId="029C92C2" w14:textId="7C30A2F6" w:rsidR="004148F2" w:rsidRPr="00180BFD" w:rsidRDefault="004148F2" w:rsidP="00407C8D">
      <w:pPr>
        <w:sectPr w:rsidR="004148F2" w:rsidRPr="00180BFD">
          <w:pgSz w:w="12240" w:h="15840"/>
          <w:pgMar w:top="1440" w:right="1440" w:bottom="1440" w:left="1440" w:header="720" w:footer="720" w:gutter="0"/>
          <w:cols w:space="720"/>
          <w:docGrid w:linePitch="360"/>
        </w:sectPr>
      </w:pPr>
    </w:p>
    <w:p w14:paraId="54A0FD70" w14:textId="6F4CD20A" w:rsidR="00894114" w:rsidRDefault="003014FF" w:rsidP="00407C8D">
      <w:pPr>
        <w:pStyle w:val="Heading1"/>
      </w:pPr>
      <w:bookmarkStart w:id="0" w:name="_Toc86227223"/>
      <w:r w:rsidRPr="00B857C7">
        <w:lastRenderedPageBreak/>
        <w:t>E</w:t>
      </w:r>
      <w:r w:rsidR="00894114" w:rsidRPr="00B857C7">
        <w:t>xecutive Summary</w:t>
      </w:r>
      <w:bookmarkEnd w:id="0"/>
    </w:p>
    <w:p w14:paraId="5A5829A5" w14:textId="25F51D43" w:rsidR="00E2315C" w:rsidRDefault="00CB78C4" w:rsidP="00D258CE">
      <w:r>
        <w:tab/>
        <w:t>Vanderlande</w:t>
      </w:r>
      <w:r w:rsidR="00D63D21">
        <w:t xml:space="preserve"> </w:t>
      </w:r>
      <w:r w:rsidR="00C9556B">
        <w:t>produces</w:t>
      </w:r>
      <w:r w:rsidR="00CC08C0">
        <w:t xml:space="preserve"> logistic process automation for </w:t>
      </w:r>
      <w:r w:rsidR="001A60EE">
        <w:t>warehouses, parcels</w:t>
      </w:r>
      <w:r w:rsidR="00FB16D4">
        <w:t>, and airports</w:t>
      </w:r>
      <w:r w:rsidR="00C9556B">
        <w:t>, focusing</w:t>
      </w:r>
      <w:r w:rsidR="00AA6B61">
        <w:t xml:space="preserve"> on </w:t>
      </w:r>
      <w:r w:rsidR="00935F25">
        <w:t>shuttle</w:t>
      </w:r>
      <w:r w:rsidR="00E2315C">
        <w:t xml:space="preserve"> and conveyor systems. However, when installing su</w:t>
      </w:r>
      <w:r w:rsidR="00556297">
        <w:t>ch</w:t>
      </w:r>
      <w:r w:rsidR="00E2315C">
        <w:t xml:space="preserve"> large systems, the process for verifying their structure, components, and throughput can take </w:t>
      </w:r>
      <w:r w:rsidR="002F65FC">
        <w:t xml:space="preserve">many hours to complete manually. Because of this, Vanderlande desires a </w:t>
      </w:r>
      <w:r w:rsidR="004B5AFF">
        <w:t xml:space="preserve">more powerful </w:t>
      </w:r>
      <w:r w:rsidR="002F65FC">
        <w:t xml:space="preserve">tool </w:t>
      </w:r>
      <w:r w:rsidR="00706A73">
        <w:t>by which they</w:t>
      </w:r>
      <w:r w:rsidR="002F65FC">
        <w:t xml:space="preserve"> </w:t>
      </w:r>
      <w:r w:rsidR="00AC78C6">
        <w:t xml:space="preserve">can </w:t>
      </w:r>
      <w:r w:rsidR="002F65FC">
        <w:t xml:space="preserve">apply more </w:t>
      </w:r>
      <w:r w:rsidR="00352BDB">
        <w:t>automated</w:t>
      </w:r>
      <w:r w:rsidR="004B5AFF">
        <w:t xml:space="preserve"> and </w:t>
      </w:r>
      <w:r w:rsidR="00352BDB">
        <w:t>manual</w:t>
      </w:r>
      <w:r w:rsidR="002F65FC">
        <w:t xml:space="preserve"> solutions: specifically, a diagnostic robot</w:t>
      </w:r>
      <w:r w:rsidR="004B5AFF">
        <w:t xml:space="preserve"> </w:t>
      </w:r>
      <w:r w:rsidR="005C6B8D">
        <w:t xml:space="preserve">which moves through their setups </w:t>
      </w:r>
      <w:r w:rsidR="002F65FC">
        <w:t>to assist i</w:t>
      </w:r>
      <w:r w:rsidR="004B5AFF">
        <w:t>n problem detection and quality assurance.</w:t>
      </w:r>
    </w:p>
    <w:p w14:paraId="16C9B4F4" w14:textId="13CB9C0D" w:rsidR="00EE625A" w:rsidRDefault="00EE625A" w:rsidP="00F54F2E">
      <w:r>
        <w:tab/>
      </w:r>
      <w:r w:rsidR="00AA3A2D">
        <w:t>To me</w:t>
      </w:r>
      <w:r w:rsidR="008C3D4E">
        <w:t xml:space="preserve">et Vanderlande’s needs for installation verification, the team is designing such a </w:t>
      </w:r>
      <w:r w:rsidR="0077468B">
        <w:t xml:space="preserve">diagnostic </w:t>
      </w:r>
      <w:r w:rsidR="008C3D4E">
        <w:t xml:space="preserve">robot, called the </w:t>
      </w:r>
      <w:r w:rsidR="00AC78C6">
        <w:t>“</w:t>
      </w:r>
      <w:r w:rsidR="00E350BE">
        <w:t>Dia-Bot</w:t>
      </w:r>
      <w:r w:rsidR="00AC78C6">
        <w:t>”</w:t>
      </w:r>
      <w:r w:rsidR="008C3D4E">
        <w:t xml:space="preserve">. </w:t>
      </w:r>
      <w:r w:rsidR="00E05EF8">
        <w:t xml:space="preserve">This robot will </w:t>
      </w:r>
      <w:r w:rsidR="007A37F4">
        <w:t xml:space="preserve">aid Vanderlande by providing appropriate sensors and data collection, </w:t>
      </w:r>
      <w:r w:rsidR="005C6B8D">
        <w:t xml:space="preserve">multiple transportation modes, </w:t>
      </w:r>
      <w:r w:rsidR="000D3E18">
        <w:t xml:space="preserve">and effective communication and user interface strategies to detect and flag common </w:t>
      </w:r>
      <w:r w:rsidR="00036023">
        <w:t xml:space="preserve">installation </w:t>
      </w:r>
      <w:r w:rsidR="000D3E18">
        <w:t>problems.</w:t>
      </w:r>
      <w:r w:rsidR="00CB6031">
        <w:t xml:space="preserve"> </w:t>
      </w:r>
      <w:r w:rsidR="00004282">
        <w:t>T</w:t>
      </w:r>
      <w:r w:rsidR="007E059F">
        <w:t>h</w:t>
      </w:r>
      <w:r w:rsidR="004C394B">
        <w:t>is solution requires</w:t>
      </w:r>
      <w:r w:rsidR="00EA44D4">
        <w:t xml:space="preserve"> solving</w:t>
      </w:r>
      <w:r w:rsidR="004C394B">
        <w:t xml:space="preserve"> a </w:t>
      </w:r>
      <w:r w:rsidR="00F47DAA">
        <w:t xml:space="preserve">wide </w:t>
      </w:r>
      <w:r w:rsidR="004C394B">
        <w:t xml:space="preserve">range of technical </w:t>
      </w:r>
      <w:r w:rsidR="00EA44D4">
        <w:t>problems</w:t>
      </w:r>
      <w:r w:rsidR="00A437B8">
        <w:t xml:space="preserve"> in mechanical, electrical, and software engineering disciplines. These include </w:t>
      </w:r>
      <w:r w:rsidR="008F0734">
        <w:t>building</w:t>
      </w:r>
      <w:r w:rsidR="00A437B8">
        <w:t xml:space="preserve"> a </w:t>
      </w:r>
      <w:r w:rsidR="0084445E">
        <w:t xml:space="preserve">robust and </w:t>
      </w:r>
      <w:r w:rsidR="00CE03BC">
        <w:t>reliable</w:t>
      </w:r>
      <w:r w:rsidR="00A437B8">
        <w:t xml:space="preserve"> mechanical enclosure, </w:t>
      </w:r>
      <w:r w:rsidR="008F0734">
        <w:t xml:space="preserve">creating </w:t>
      </w:r>
      <w:r w:rsidR="00990152">
        <w:t xml:space="preserve">a retractable self-propelled </w:t>
      </w:r>
      <w:r w:rsidR="00264945">
        <w:t>movement system</w:t>
      </w:r>
      <w:r w:rsidR="00B412FD">
        <w:t xml:space="preserve"> </w:t>
      </w:r>
      <w:r w:rsidR="008F0734">
        <w:t xml:space="preserve">that </w:t>
      </w:r>
      <w:r w:rsidR="00B412FD">
        <w:t xml:space="preserve">can </w:t>
      </w:r>
      <w:r w:rsidR="008F0734">
        <w:t>effectively traverse</w:t>
      </w:r>
      <w:r w:rsidR="002907F0">
        <w:t xml:space="preserve"> the </w:t>
      </w:r>
      <w:r w:rsidR="008F0734">
        <w:t xml:space="preserve">obstacles of a </w:t>
      </w:r>
      <w:r w:rsidR="002907F0">
        <w:t>co</w:t>
      </w:r>
      <w:r w:rsidR="00DD2B95">
        <w:t xml:space="preserve">nveyor </w:t>
      </w:r>
      <w:r w:rsidR="00264945">
        <w:t xml:space="preserve">systems, </w:t>
      </w:r>
      <w:r w:rsidR="00292331">
        <w:t>interfacing</w:t>
      </w:r>
      <w:r w:rsidR="00C63FC0">
        <w:t xml:space="preserve"> with</w:t>
      </w:r>
      <w:r w:rsidR="00292331">
        <w:t xml:space="preserve"> </w:t>
      </w:r>
      <w:r w:rsidR="00990152">
        <w:t xml:space="preserve">various types of </w:t>
      </w:r>
      <w:r w:rsidR="009B1BB6">
        <w:t>sensors, intelligently</w:t>
      </w:r>
      <w:r w:rsidR="00C63FC0">
        <w:t xml:space="preserve"> processing</w:t>
      </w:r>
      <w:r w:rsidR="00292331">
        <w:t xml:space="preserve"> </w:t>
      </w:r>
      <w:r w:rsidR="009B1BB6">
        <w:t xml:space="preserve">the </w:t>
      </w:r>
      <w:r w:rsidR="00292331">
        <w:t>sensor</w:t>
      </w:r>
      <w:r w:rsidR="00C63FC0">
        <w:t xml:space="preserve"> data</w:t>
      </w:r>
      <w:r w:rsidR="00292331">
        <w:t xml:space="preserve">, </w:t>
      </w:r>
      <w:r w:rsidR="00C63FC0">
        <w:t xml:space="preserve">establishing </w:t>
      </w:r>
      <w:r w:rsidR="000703C1">
        <w:t>real-time</w:t>
      </w:r>
      <w:r w:rsidR="00C63FC0">
        <w:t xml:space="preserve"> wireless communication channels, and exposing a proper user interface. </w:t>
      </w:r>
    </w:p>
    <w:p w14:paraId="4B501154" w14:textId="10814C00" w:rsidR="00993B0A" w:rsidRDefault="00C63FC0" w:rsidP="0062174C">
      <w:r>
        <w:tab/>
      </w:r>
      <w:r w:rsidR="0082057F">
        <w:t xml:space="preserve">The </w:t>
      </w:r>
      <w:r w:rsidR="00457E73">
        <w:t xml:space="preserve">overall objective of this </w:t>
      </w:r>
      <w:r w:rsidR="00E350BE">
        <w:t>Dia-Bot</w:t>
      </w:r>
      <w:r w:rsidR="00457E73">
        <w:t xml:space="preserve"> is to aid Van</w:t>
      </w:r>
      <w:r w:rsidR="00AF5CDB">
        <w:t xml:space="preserve">derlande operators </w:t>
      </w:r>
      <w:r w:rsidR="004A07B9">
        <w:t>in identifying potential problems during a phase of their system installation</w:t>
      </w:r>
      <w:r w:rsidR="00CE0A25">
        <w:t>.</w:t>
      </w:r>
      <w:r w:rsidR="0062174C">
        <w:t xml:space="preserve"> Th</w:t>
      </w:r>
      <w:r w:rsidR="001B2827">
        <w:t>e</w:t>
      </w:r>
      <w:r w:rsidR="0062174C">
        <w:t xml:space="preserve"> </w:t>
      </w:r>
      <w:r w:rsidR="00E350BE">
        <w:t>Dia-Bot</w:t>
      </w:r>
      <w:r w:rsidR="001B2827">
        <w:t xml:space="preserve"> </w:t>
      </w:r>
      <w:r w:rsidR="0062174C">
        <w:t xml:space="preserve">should collect various data points which may be indicative of issues: most notably visuals, acceleration, </w:t>
      </w:r>
      <w:r w:rsidR="00AC78C6">
        <w:t xml:space="preserve">and </w:t>
      </w:r>
      <w:r w:rsidR="0062174C">
        <w:t xml:space="preserve">sound, as well as a mechanism to report robot position within a </w:t>
      </w:r>
      <w:r w:rsidR="001B2827">
        <w:t xml:space="preserve">given system. Real-time bot controls and sensor updates would allow operators to find and fix </w:t>
      </w:r>
      <w:r w:rsidR="00AB476E">
        <w:t>errors more efficiently.</w:t>
      </w:r>
      <w:r w:rsidR="0062174C">
        <w:t xml:space="preserve"> </w:t>
      </w:r>
      <w:r w:rsidR="00CE0A25">
        <w:t>T</w:t>
      </w:r>
      <w:r w:rsidR="00AB476E">
        <w:t>his goal</w:t>
      </w:r>
      <w:r w:rsidR="00CE0A25">
        <w:t xml:space="preserve">, properly achieved, will also allow Vanderlande to collect more real data on their systems to both verify existing simulations and create more accurate ones in the future. </w:t>
      </w:r>
    </w:p>
    <w:p w14:paraId="1DB2BA5E" w14:textId="7289AEFC" w:rsidR="000158BF" w:rsidRDefault="00CF0A07" w:rsidP="00D258CE">
      <w:r>
        <w:tab/>
      </w:r>
      <w:r w:rsidR="00311B4A">
        <w:t xml:space="preserve">Multiple </w:t>
      </w:r>
      <w:r w:rsidR="00C61257">
        <w:t xml:space="preserve">design and ideation strategies were used to help </w:t>
      </w:r>
      <w:r w:rsidR="00D6584A">
        <w:t>determine</w:t>
      </w:r>
      <w:r w:rsidR="00C61257">
        <w:t xml:space="preserve"> the project scope and evaluate proper engineering methods.</w:t>
      </w:r>
      <w:r w:rsidR="008F3385">
        <w:t xml:space="preserve"> A function tree identif</w:t>
      </w:r>
      <w:r w:rsidR="00D6584A">
        <w:t>ied</w:t>
      </w:r>
      <w:r w:rsidR="008F3385">
        <w:t xml:space="preserve"> the </w:t>
      </w:r>
      <w:r w:rsidR="00B40F83">
        <w:t>primary</w:t>
      </w:r>
      <w:r w:rsidR="008F3385">
        <w:t xml:space="preserve"> </w:t>
      </w:r>
      <w:r w:rsidR="00D6584A">
        <w:t xml:space="preserve">features </w:t>
      </w:r>
      <w:r w:rsidR="00B40F83">
        <w:t>of</w:t>
      </w:r>
      <w:r w:rsidR="00D6584A">
        <w:t xml:space="preserve"> the </w:t>
      </w:r>
      <w:r w:rsidR="00E350BE">
        <w:t>Dia-Bot</w:t>
      </w:r>
      <w:r w:rsidR="00D6584A">
        <w:t xml:space="preserve"> </w:t>
      </w:r>
      <w:r w:rsidR="00B40F83">
        <w:t>and broke them down into smaller parts</w:t>
      </w:r>
      <w:r w:rsidR="00464842">
        <w:t>, and a house of quality helped evaluate the priority and importance of each requirement.</w:t>
      </w:r>
      <w:r w:rsidR="008F3385">
        <w:t xml:space="preserve"> </w:t>
      </w:r>
      <w:r w:rsidR="00B40F83">
        <w:t xml:space="preserve">From there, the team identified </w:t>
      </w:r>
      <w:r w:rsidR="006E26F1">
        <w:t>the best implementations for those function using a morphological chart</w:t>
      </w:r>
      <w:r w:rsidR="006E26F1" w:rsidRPr="00464842">
        <w:t>.</w:t>
      </w:r>
      <w:r w:rsidR="00B40F83" w:rsidRPr="00464842">
        <w:t xml:space="preserve"> </w:t>
      </w:r>
      <w:r w:rsidR="008F3385">
        <w:t>A Gantt chart help</w:t>
      </w:r>
      <w:r w:rsidR="00D6584A">
        <w:t>ed</w:t>
      </w:r>
      <w:r w:rsidR="008F3385">
        <w:t xml:space="preserve"> the team plan out </w:t>
      </w:r>
      <w:r w:rsidR="00726A2C">
        <w:t>and follow</w:t>
      </w:r>
      <w:r w:rsidR="008F3385">
        <w:t xml:space="preserve"> a schedule of required tasks</w:t>
      </w:r>
      <w:r w:rsidR="00726A2C">
        <w:t xml:space="preserve"> and keep the project on track.</w:t>
      </w:r>
    </w:p>
    <w:p w14:paraId="50169970" w14:textId="3CECA89B" w:rsidR="00AD1488" w:rsidRDefault="00AD1488" w:rsidP="00D258CE">
      <w:r>
        <w:tab/>
      </w:r>
      <w:r w:rsidR="00942811">
        <w:t xml:space="preserve">The final design decided by the team </w:t>
      </w:r>
      <w:r w:rsidR="00787875">
        <w:t xml:space="preserve">will </w:t>
      </w:r>
      <w:r w:rsidR="00AB0502">
        <w:t xml:space="preserve">provide proper movement via </w:t>
      </w:r>
      <w:r w:rsidR="00787875">
        <w:t>continuous tracks, or</w:t>
      </w:r>
      <w:r w:rsidR="00AE0447">
        <w:t xml:space="preserve"> tank treads</w:t>
      </w:r>
      <w:r w:rsidR="00787875">
        <w:t>,</w:t>
      </w:r>
      <w:r w:rsidR="00AE0447">
        <w:t xml:space="preserve"> </w:t>
      </w:r>
      <w:r w:rsidR="00AB0502">
        <w:t xml:space="preserve">driven by </w:t>
      </w:r>
      <w:r w:rsidR="00B71377">
        <w:t>D</w:t>
      </w:r>
      <w:r w:rsidR="00AB0502">
        <w:t xml:space="preserve">C motors, </w:t>
      </w:r>
      <w:r w:rsidR="00AE0447">
        <w:t>and a</w:t>
      </w:r>
      <w:r w:rsidR="008579D2">
        <w:t xml:space="preserve"> flexible</w:t>
      </w:r>
      <w:r w:rsidR="00AE0447">
        <w:t xml:space="preserve"> suspension system</w:t>
      </w:r>
      <w:r w:rsidR="00EF6B02">
        <w:t xml:space="preserve">. </w:t>
      </w:r>
      <w:r w:rsidR="00E03BA2">
        <w:t xml:space="preserve">These treads </w:t>
      </w:r>
      <w:r w:rsidR="008B54F8">
        <w:t>can be removed to</w:t>
      </w:r>
      <w:r w:rsidR="001F3E4A">
        <w:t xml:space="preserve"> </w:t>
      </w:r>
      <w:r w:rsidR="001F3E4A">
        <w:lastRenderedPageBreak/>
        <w:t xml:space="preserve">expose a flat </w:t>
      </w:r>
      <w:r w:rsidR="00D16C00">
        <w:t xml:space="preserve">bottom </w:t>
      </w:r>
      <w:r w:rsidR="001F3E4A">
        <w:t>surface</w:t>
      </w:r>
      <w:r w:rsidR="00133AB9">
        <w:t xml:space="preserve"> for ride-along </w:t>
      </w:r>
      <w:r w:rsidR="005F4998">
        <w:t>mode when</w:t>
      </w:r>
      <w:r w:rsidR="00BC6B83">
        <w:t xml:space="preserve"> self-propelled movement is not </w:t>
      </w:r>
      <w:r w:rsidR="00D16C00">
        <w:t>desired</w:t>
      </w:r>
      <w:r w:rsidR="00BC6B83">
        <w:t>.</w:t>
      </w:r>
      <w:r w:rsidR="00E8439F">
        <w:t xml:space="preserve"> </w:t>
      </w:r>
      <w:r w:rsidR="00C30A88">
        <w:t xml:space="preserve">Between the two tracks, a </w:t>
      </w:r>
      <w:r w:rsidR="005F4998">
        <w:t xml:space="preserve">dampened central roll cage </w:t>
      </w:r>
      <w:r w:rsidR="00032508">
        <w:t>will</w:t>
      </w:r>
      <w:r w:rsidR="00E15CCC">
        <w:t xml:space="preserve"> host and protect the </w:t>
      </w:r>
      <w:r w:rsidR="00313FD9">
        <w:t xml:space="preserve">delicate sensors and </w:t>
      </w:r>
      <w:r w:rsidR="00E15CCC">
        <w:t xml:space="preserve">electrical </w:t>
      </w:r>
      <w:r w:rsidR="00F57DDA">
        <w:t xml:space="preserve">parts </w:t>
      </w:r>
      <w:r w:rsidR="000E41C7">
        <w:t xml:space="preserve">while providing </w:t>
      </w:r>
      <w:r w:rsidR="00AC78C6">
        <w:t xml:space="preserve">stability with a </w:t>
      </w:r>
      <w:r w:rsidR="000E41C7">
        <w:t>low center of gravity.</w:t>
      </w:r>
      <w:r w:rsidR="00090ED5">
        <w:t xml:space="preserve"> An embedded processor will interface with the </w:t>
      </w:r>
      <w:r w:rsidR="00ED6829">
        <w:t xml:space="preserve">sensors and motors to handle input and output </w:t>
      </w:r>
      <w:r w:rsidR="00626978">
        <w:t>signals</w:t>
      </w:r>
      <w:r w:rsidR="002711CD">
        <w:t xml:space="preserve"> as well as </w:t>
      </w:r>
      <w:r w:rsidR="00C51E6C">
        <w:t xml:space="preserve">expose a real-time user interface over the web </w:t>
      </w:r>
      <w:r w:rsidR="002C1BBA">
        <w:t>to receive</w:t>
      </w:r>
      <w:r w:rsidR="00C51E6C">
        <w:t xml:space="preserve"> </w:t>
      </w:r>
      <w:r w:rsidR="004B0C0C">
        <w:t xml:space="preserve">robot control </w:t>
      </w:r>
      <w:r w:rsidR="00710E79">
        <w:t>while sending</w:t>
      </w:r>
      <w:r w:rsidR="002C1BBA">
        <w:t xml:space="preserve"> </w:t>
      </w:r>
      <w:r w:rsidR="004B0C0C">
        <w:t>a live data feed</w:t>
      </w:r>
      <w:r w:rsidR="002C1BBA">
        <w:t xml:space="preserve"> and </w:t>
      </w:r>
      <w:r w:rsidR="00710E79">
        <w:t>alerts for any detected problems</w:t>
      </w:r>
      <w:r w:rsidR="004B0C0C">
        <w:t>.</w:t>
      </w:r>
    </w:p>
    <w:p w14:paraId="5E69585D" w14:textId="6B7DC819" w:rsidR="000F4178" w:rsidRDefault="00550565" w:rsidP="00D258CE">
      <w:r>
        <w:tab/>
      </w:r>
      <w:r w:rsidR="008E2A02">
        <w:t>While there are</w:t>
      </w:r>
      <w:r w:rsidR="00A1374E">
        <w:t xml:space="preserve"> some existing</w:t>
      </w:r>
      <w:r w:rsidR="000E7023">
        <w:t xml:space="preserve"> </w:t>
      </w:r>
      <w:r w:rsidR="002C48A7">
        <w:t xml:space="preserve">products </w:t>
      </w:r>
      <w:r w:rsidR="00A1374E">
        <w:t>which</w:t>
      </w:r>
      <w:r w:rsidR="002C48A7">
        <w:t xml:space="preserve"> contain </w:t>
      </w:r>
      <w:r w:rsidR="00652276">
        <w:t xml:space="preserve">some </w:t>
      </w:r>
      <w:r w:rsidR="00A1374E">
        <w:t>similar functionality t</w:t>
      </w:r>
      <w:r w:rsidR="00652276">
        <w:t>o those described here</w:t>
      </w:r>
      <w:r w:rsidR="00A1374E">
        <w:t xml:space="preserve">, </w:t>
      </w:r>
      <w:r w:rsidR="00652276">
        <w:t>none of those fit the</w:t>
      </w:r>
      <w:r w:rsidR="005259D2">
        <w:t xml:space="preserve"> </w:t>
      </w:r>
      <w:r w:rsidR="00163C7B">
        <w:t xml:space="preserve">necessary criteria for </w:t>
      </w:r>
      <w:r w:rsidR="00FF05FD">
        <w:t xml:space="preserve">collecting the right data </w:t>
      </w:r>
      <w:r w:rsidR="00A6488F">
        <w:t xml:space="preserve">with robust movement systems at the proper price point. </w:t>
      </w:r>
      <w:r w:rsidR="00AC6014">
        <w:t xml:space="preserve">Most modified RC cars </w:t>
      </w:r>
      <w:r w:rsidR="003A5C1A">
        <w:t xml:space="preserve">would be unable to move through </w:t>
      </w:r>
      <w:r w:rsidR="00AC78C6">
        <w:t>Vanderlande’s conveyor</w:t>
      </w:r>
      <w:r w:rsidR="003A5C1A">
        <w:t xml:space="preserve"> systems, while </w:t>
      </w:r>
      <w:r w:rsidR="00F04B00">
        <w:t xml:space="preserve">more advanced </w:t>
      </w:r>
      <w:r w:rsidR="00506867">
        <w:t xml:space="preserve">industrial bots </w:t>
      </w:r>
      <w:r w:rsidR="000F4178">
        <w:t>are overengineered for this purpose and are therefore overly expensive.</w:t>
      </w:r>
      <w:r w:rsidR="00710E79">
        <w:t xml:space="preserve"> The </w:t>
      </w:r>
      <w:r w:rsidR="00E350BE">
        <w:t>Dia-Bot</w:t>
      </w:r>
      <w:r w:rsidR="00710E79">
        <w:t xml:space="preserve"> aims for the middle ground</w:t>
      </w:r>
      <w:r w:rsidR="006D3F43">
        <w:t xml:space="preserve"> price point</w:t>
      </w:r>
      <w:r w:rsidR="00882481">
        <w:t xml:space="preserve"> while providing custom hardware and software features specific for Vanderlande’s use cases.</w:t>
      </w:r>
    </w:p>
    <w:p w14:paraId="5C0CE496" w14:textId="1E256545" w:rsidR="00070FF8" w:rsidRDefault="00070FF8" w:rsidP="00D258CE">
      <w:r>
        <w:tab/>
      </w:r>
      <w:r w:rsidR="00DB0E75">
        <w:t xml:space="preserve">The solution will be functional once </w:t>
      </w:r>
      <w:r w:rsidR="00C76370">
        <w:t>a robot is built which can traverse Vanderlande’s conveyor systems, properly retrac</w:t>
      </w:r>
      <w:r w:rsidR="00A66294">
        <w:t xml:space="preserve">t its treads to </w:t>
      </w:r>
      <w:r w:rsidR="00C10ECA">
        <w:t>expose a flat bottom surface, c</w:t>
      </w:r>
      <w:r w:rsidR="002C21FE">
        <w:t xml:space="preserve">ollect </w:t>
      </w:r>
      <w:r w:rsidR="004D7AFA">
        <w:t xml:space="preserve">relevant data (vibration, sound, temperature, position, etc.) for problem detection, </w:t>
      </w:r>
      <w:r w:rsidR="00BA0982">
        <w:t>interface with</w:t>
      </w:r>
      <w:r w:rsidR="004D7AFA">
        <w:t xml:space="preserve"> </w:t>
      </w:r>
      <w:r w:rsidR="00AA12EE">
        <w:t xml:space="preserve">a proper GUI for </w:t>
      </w:r>
      <w:r w:rsidR="00913805">
        <w:t xml:space="preserve">real-time </w:t>
      </w:r>
      <w:r w:rsidR="00AA12EE">
        <w:t>operator con</w:t>
      </w:r>
      <w:r w:rsidR="004D7AFA">
        <w:t xml:space="preserve">trol </w:t>
      </w:r>
      <w:r w:rsidR="00AA12EE">
        <w:t xml:space="preserve">and </w:t>
      </w:r>
      <w:r w:rsidR="00913805">
        <w:t>data feed</w:t>
      </w:r>
      <w:r w:rsidR="00BA0982">
        <w:t>, and alert users about potential problems.</w:t>
      </w:r>
      <w:r w:rsidR="00875BBB">
        <w:t xml:space="preserve"> Key performance indicators include </w:t>
      </w:r>
      <w:r w:rsidR="00394B5F">
        <w:t>control response time</w:t>
      </w:r>
      <w:r w:rsidR="009D54C1">
        <w:t xml:space="preserve">, </w:t>
      </w:r>
      <w:r w:rsidR="00417A4B">
        <w:t xml:space="preserve">problem alert accuracy, </w:t>
      </w:r>
      <w:r w:rsidR="00B327CE">
        <w:t xml:space="preserve">positional </w:t>
      </w:r>
      <w:r w:rsidR="00D66B78">
        <w:t xml:space="preserve">detection accuracy, </w:t>
      </w:r>
      <w:r w:rsidR="00A10FFB">
        <w:t xml:space="preserve">movement range and battery life, and </w:t>
      </w:r>
      <w:r w:rsidR="00717C5F">
        <w:t xml:space="preserve">overall </w:t>
      </w:r>
      <w:r w:rsidR="006B1D34">
        <w:t>ease of use.</w:t>
      </w:r>
      <w:r w:rsidR="00717C5F">
        <w:t xml:space="preserve"> Overall, the </w:t>
      </w:r>
      <w:r w:rsidR="00E350BE">
        <w:t>Dia-Bot</w:t>
      </w:r>
      <w:r w:rsidR="00717C5F">
        <w:t xml:space="preserve"> should reduce the time and improve the quality of Vanderlande’s installation verification inspections. </w:t>
      </w:r>
    </w:p>
    <w:p w14:paraId="098A8541" w14:textId="44529923" w:rsidR="00472A81" w:rsidRDefault="00472A81" w:rsidP="00D258CE">
      <w:r>
        <w:tab/>
      </w:r>
      <w:r w:rsidR="00933999" w:rsidRPr="000B2494">
        <w:t xml:space="preserve">Now that the </w:t>
      </w:r>
      <w:r w:rsidR="002E4E3F" w:rsidRPr="000B2494">
        <w:t xml:space="preserve">team has narrowed the project scope and created a design direction, the </w:t>
      </w:r>
      <w:r w:rsidR="00481F6A" w:rsidRPr="000B2494">
        <w:t xml:space="preserve">team has gone through </w:t>
      </w:r>
      <w:proofErr w:type="spellStart"/>
      <w:r w:rsidR="00481F6A" w:rsidRPr="000B2494">
        <w:t>protyping</w:t>
      </w:r>
      <w:proofErr w:type="spellEnd"/>
      <w:r w:rsidR="00481F6A" w:rsidRPr="000B2494">
        <w:t xml:space="preserve"> and initial development</w:t>
      </w:r>
      <w:r w:rsidR="002E4E3F" w:rsidRPr="000B2494">
        <w:t xml:space="preserve"> steps</w:t>
      </w:r>
      <w:r w:rsidR="000C60AA" w:rsidRPr="000B2494">
        <w:t>. The mecha</w:t>
      </w:r>
      <w:r w:rsidR="00EF65B7" w:rsidRPr="000B2494">
        <w:t xml:space="preserve">nical team </w:t>
      </w:r>
      <w:r w:rsidR="00481F6A" w:rsidRPr="000B2494">
        <w:t>has been creating</w:t>
      </w:r>
      <w:r w:rsidR="00EF65B7" w:rsidRPr="000B2494">
        <w:t xml:space="preserve"> </w:t>
      </w:r>
      <w:r w:rsidR="00E46130" w:rsidRPr="000B2494">
        <w:t xml:space="preserve">models of </w:t>
      </w:r>
      <w:r w:rsidR="00900FF9" w:rsidRPr="000B2494">
        <w:t xml:space="preserve">the </w:t>
      </w:r>
      <w:r w:rsidR="00E350BE" w:rsidRPr="000B2494">
        <w:t>Dia-Bot</w:t>
      </w:r>
      <w:r w:rsidR="00656DC8" w:rsidRPr="000B2494">
        <w:t xml:space="preserve"> using CAD tools</w:t>
      </w:r>
      <w:r w:rsidR="00900FF9" w:rsidRPr="000B2494">
        <w:t xml:space="preserve"> and run</w:t>
      </w:r>
      <w:r w:rsidR="00481F6A" w:rsidRPr="000B2494">
        <w:t>ning</w:t>
      </w:r>
      <w:r w:rsidR="00900FF9" w:rsidRPr="000B2494">
        <w:t xml:space="preserve"> </w:t>
      </w:r>
      <w:r w:rsidR="00656DC8" w:rsidRPr="000B2494">
        <w:t>appropriate tests. The e</w:t>
      </w:r>
      <w:r w:rsidR="00493C61" w:rsidRPr="000B2494">
        <w:t xml:space="preserve">lectrical team </w:t>
      </w:r>
      <w:r w:rsidR="00481F6A" w:rsidRPr="000B2494">
        <w:t>is</w:t>
      </w:r>
      <w:r w:rsidR="00493C61" w:rsidRPr="000B2494">
        <w:t xml:space="preserve"> put</w:t>
      </w:r>
      <w:r w:rsidR="00481F6A" w:rsidRPr="000B2494">
        <w:t>ting</w:t>
      </w:r>
      <w:r w:rsidR="00493C61" w:rsidRPr="000B2494">
        <w:t xml:space="preserve"> together a prototype </w:t>
      </w:r>
      <w:r w:rsidR="00CD32E8" w:rsidRPr="000B2494">
        <w:t xml:space="preserve">embedded system </w:t>
      </w:r>
      <w:r w:rsidR="006E265A" w:rsidRPr="000B2494">
        <w:t>with many of the necessary sensors and motors</w:t>
      </w:r>
      <w:r w:rsidR="00DF0CC3" w:rsidRPr="000B2494">
        <w:t xml:space="preserve">. And the software team </w:t>
      </w:r>
      <w:r w:rsidR="00481F6A" w:rsidRPr="000B2494">
        <w:t xml:space="preserve">has been creating </w:t>
      </w:r>
      <w:r w:rsidR="00DF0CC3" w:rsidRPr="000B2494">
        <w:t>a user interface</w:t>
      </w:r>
      <w:r w:rsidR="00481F6A" w:rsidRPr="000B2494">
        <w:t xml:space="preserve"> to allow for control of prototype systems</w:t>
      </w:r>
      <w:r w:rsidR="00452EC4" w:rsidRPr="000B2494">
        <w:t xml:space="preserve">. These </w:t>
      </w:r>
      <w:r w:rsidR="00481F6A" w:rsidRPr="000B2494">
        <w:t>build</w:t>
      </w:r>
      <w:r w:rsidR="00452EC4" w:rsidRPr="000B2494">
        <w:t xml:space="preserve"> steps </w:t>
      </w:r>
      <w:r w:rsidR="00481F6A" w:rsidRPr="000B2494">
        <w:t>are crucial</w:t>
      </w:r>
      <w:r w:rsidR="00452EC4" w:rsidRPr="000B2494">
        <w:t xml:space="preserve"> in determining the </w:t>
      </w:r>
      <w:r w:rsidR="000B2494" w:rsidRPr="000B2494">
        <w:t>implementation</w:t>
      </w:r>
      <w:r w:rsidR="00452EC4" w:rsidRPr="000B2494">
        <w:t xml:space="preserve"> of the </w:t>
      </w:r>
      <w:r w:rsidR="004D5202" w:rsidRPr="000B2494">
        <w:t>final engineering design.</w:t>
      </w:r>
    </w:p>
    <w:p w14:paraId="565F15F1" w14:textId="7FF5A5A4" w:rsidR="00052E68" w:rsidRDefault="000F4178" w:rsidP="00D258CE">
      <w:r>
        <w:tab/>
      </w:r>
      <w:r w:rsidR="00AC6014">
        <w:t xml:space="preserve"> </w:t>
      </w:r>
    </w:p>
    <w:p w14:paraId="7AC45EDB" w14:textId="77777777" w:rsidR="00032A83" w:rsidRPr="00B857C7" w:rsidRDefault="00032A83" w:rsidP="00D258CE"/>
    <w:p w14:paraId="6569E8D3" w14:textId="0A10F982" w:rsidR="00D71D1F" w:rsidRDefault="00894114" w:rsidP="00C26477">
      <w:pPr>
        <w:pStyle w:val="Heading1"/>
      </w:pPr>
      <w:r w:rsidRPr="00B857C7">
        <w:br w:type="column"/>
      </w:r>
      <w:bookmarkStart w:id="1" w:name="_Toc86227224"/>
      <w:r w:rsidR="00B857C7" w:rsidRPr="00B857C7">
        <w:lastRenderedPageBreak/>
        <w:t>Nomenclature</w:t>
      </w:r>
      <w:bookmarkEnd w:id="1"/>
    </w:p>
    <w:p w14:paraId="5D13EBFC" w14:textId="042B8913" w:rsidR="000C33AA" w:rsidRDefault="000C33AA" w:rsidP="00C14FCC">
      <w:pPr>
        <w:pStyle w:val="ListParagraph"/>
        <w:numPr>
          <w:ilvl w:val="0"/>
          <w:numId w:val="10"/>
        </w:numPr>
      </w:pPr>
      <w:r>
        <w:t>Autonomous:</w:t>
      </w:r>
      <w:r w:rsidR="00FB7316">
        <w:t xml:space="preserve"> Referring to that which is capable of operation without direct human control</w:t>
      </w:r>
    </w:p>
    <w:p w14:paraId="47CADE6E" w14:textId="0412A1B3" w:rsidR="00C743B9" w:rsidRDefault="00E350BE" w:rsidP="00C14FCC">
      <w:pPr>
        <w:pStyle w:val="ListParagraph"/>
        <w:numPr>
          <w:ilvl w:val="0"/>
          <w:numId w:val="10"/>
        </w:numPr>
      </w:pPr>
      <w:r>
        <w:t>Dia-Bot</w:t>
      </w:r>
      <w:r w:rsidR="00C743B9">
        <w:t xml:space="preserve">: </w:t>
      </w:r>
      <w:r w:rsidR="005F5B2A">
        <w:t>Title of the design project, short for</w:t>
      </w:r>
      <w:r w:rsidR="00C743B9">
        <w:t xml:space="preserve"> </w:t>
      </w:r>
      <w:r w:rsidR="005F5B2A">
        <w:t>“</w:t>
      </w:r>
      <w:r w:rsidR="00C743B9">
        <w:t>diagnostic robot</w:t>
      </w:r>
      <w:r w:rsidR="005F5B2A">
        <w:t>”</w:t>
      </w:r>
      <w:r w:rsidR="00C743B9">
        <w:t xml:space="preserve">. </w:t>
      </w:r>
    </w:p>
    <w:p w14:paraId="1EA697AD" w14:textId="77777777" w:rsidR="001A72AC" w:rsidRDefault="00C14FCC" w:rsidP="00C743B9">
      <w:pPr>
        <w:pStyle w:val="ListParagraph"/>
        <w:numPr>
          <w:ilvl w:val="0"/>
          <w:numId w:val="10"/>
        </w:numPr>
      </w:pPr>
      <w:r>
        <w:t xml:space="preserve">Operator: Vanderlande Industries technician who controls the </w:t>
      </w:r>
      <w:r w:rsidR="00E350BE">
        <w:t>Dia-Bot</w:t>
      </w:r>
      <w:r>
        <w:t xml:space="preserve"> in real time through the system</w:t>
      </w:r>
    </w:p>
    <w:p w14:paraId="1748371C" w14:textId="48E18F0D" w:rsidR="00C743B9" w:rsidRDefault="00C743B9" w:rsidP="00C743B9">
      <w:pPr>
        <w:pStyle w:val="ListParagraph"/>
        <w:numPr>
          <w:ilvl w:val="0"/>
          <w:numId w:val="10"/>
        </w:numPr>
      </w:pPr>
      <w:r>
        <w:t xml:space="preserve">Vanderlande Industries: </w:t>
      </w:r>
      <w:r w:rsidR="009A460D">
        <w:t>Developer of complex package transportation solutions for warehousing, parcel, and airport industries; Corporate sponsor of the Dia-Bot design project</w:t>
      </w:r>
    </w:p>
    <w:p w14:paraId="2F1E7392" w14:textId="1501A043" w:rsidR="00C743B9" w:rsidRDefault="00C743B9" w:rsidP="00C743B9"/>
    <w:p w14:paraId="5BE0E22A" w14:textId="3E447A3C" w:rsidR="00A73627" w:rsidRPr="00D258CE" w:rsidRDefault="00A73627" w:rsidP="00D258CE"/>
    <w:p w14:paraId="335BD086" w14:textId="3895EA3C" w:rsidR="00894114" w:rsidRDefault="00894114" w:rsidP="00D258CE"/>
    <w:p w14:paraId="6A47E0AD" w14:textId="7242B27D" w:rsidR="00A73627" w:rsidRDefault="00A73627" w:rsidP="00D258CE"/>
    <w:p w14:paraId="46FA46D8" w14:textId="4CFEDD2C" w:rsidR="00A73627" w:rsidRDefault="00A73627" w:rsidP="00C26477">
      <w:pPr>
        <w:pStyle w:val="Heading1"/>
      </w:pPr>
      <w:bookmarkStart w:id="2" w:name="_Toc86227225"/>
      <w:r>
        <w:t>Glossary</w:t>
      </w:r>
      <w:bookmarkEnd w:id="2"/>
    </w:p>
    <w:p w14:paraId="5FECDEF8" w14:textId="01AC0AA1" w:rsidR="00DA2A5E" w:rsidRDefault="00DA2A5E" w:rsidP="001A06AE">
      <w:pPr>
        <w:pStyle w:val="ListParagraph"/>
        <w:numPr>
          <w:ilvl w:val="0"/>
          <w:numId w:val="11"/>
        </w:numPr>
      </w:pPr>
      <w:r>
        <w:t>ASTM: American Society for Testing and Materials</w:t>
      </w:r>
    </w:p>
    <w:p w14:paraId="7F9A8617" w14:textId="512B0696" w:rsidR="00862A57" w:rsidRDefault="00862A57" w:rsidP="001A06AE">
      <w:pPr>
        <w:pStyle w:val="ListParagraph"/>
        <w:numPr>
          <w:ilvl w:val="0"/>
          <w:numId w:val="11"/>
        </w:numPr>
      </w:pPr>
      <w:r>
        <w:t xml:space="preserve">CAD: Computer </w:t>
      </w:r>
      <w:r w:rsidR="007D3AD3">
        <w:t>– Aided De</w:t>
      </w:r>
      <w:r w:rsidR="00FA592A">
        <w:t>sign</w:t>
      </w:r>
    </w:p>
    <w:p w14:paraId="6E3329ED" w14:textId="02DD51DF" w:rsidR="001A72AC" w:rsidRDefault="00AA12EE" w:rsidP="001657A3">
      <w:pPr>
        <w:pStyle w:val="ListParagraph"/>
        <w:numPr>
          <w:ilvl w:val="0"/>
          <w:numId w:val="11"/>
        </w:numPr>
      </w:pPr>
      <w:r>
        <w:t>GUI: Graphical User Interface</w:t>
      </w:r>
    </w:p>
    <w:p w14:paraId="06ECE099" w14:textId="34E0F1A9" w:rsidR="006F72CE" w:rsidRDefault="006F72CE" w:rsidP="001A06AE">
      <w:pPr>
        <w:pStyle w:val="ListParagraph"/>
        <w:numPr>
          <w:ilvl w:val="0"/>
          <w:numId w:val="11"/>
        </w:numPr>
      </w:pPr>
      <w:proofErr w:type="spellStart"/>
      <w:r>
        <w:t>HoQ</w:t>
      </w:r>
      <w:proofErr w:type="spellEnd"/>
      <w:r>
        <w:t>: House of Quality</w:t>
      </w:r>
    </w:p>
    <w:p w14:paraId="55BB649B" w14:textId="77777777" w:rsidR="001A72AC" w:rsidRDefault="00FC62CF" w:rsidP="001657A3">
      <w:pPr>
        <w:pStyle w:val="ListParagraph"/>
        <w:numPr>
          <w:ilvl w:val="0"/>
          <w:numId w:val="11"/>
        </w:numPr>
      </w:pPr>
      <w:r>
        <w:t xml:space="preserve">IMU: Inertial Measurement Unit </w:t>
      </w:r>
    </w:p>
    <w:p w14:paraId="072F6CDA" w14:textId="1C0ABAA8" w:rsidR="006F72CE" w:rsidRDefault="006F72CE" w:rsidP="001A06AE">
      <w:pPr>
        <w:pStyle w:val="ListParagraph"/>
        <w:numPr>
          <w:ilvl w:val="0"/>
          <w:numId w:val="11"/>
        </w:numPr>
      </w:pPr>
      <w:r>
        <w:t xml:space="preserve">MATLAB: </w:t>
      </w:r>
      <w:r w:rsidR="00CA194B">
        <w:t>M</w:t>
      </w:r>
      <w:r>
        <w:t>atrix Laboratory</w:t>
      </w:r>
    </w:p>
    <w:p w14:paraId="4C6E5B1B" w14:textId="53C1E8C1" w:rsidR="00DA2A5E" w:rsidRDefault="00DA2A5E" w:rsidP="001A06AE">
      <w:pPr>
        <w:pStyle w:val="ListParagraph"/>
        <w:numPr>
          <w:ilvl w:val="0"/>
          <w:numId w:val="11"/>
        </w:numPr>
      </w:pPr>
      <w:r>
        <w:t>NIOSH: National Institute for Occupational Safety &amp; Health</w:t>
      </w:r>
    </w:p>
    <w:p w14:paraId="7A2A1E78" w14:textId="13959065" w:rsidR="00E911DF" w:rsidRDefault="00E911DF" w:rsidP="001A06AE">
      <w:pPr>
        <w:pStyle w:val="ListParagraph"/>
        <w:numPr>
          <w:ilvl w:val="0"/>
          <w:numId w:val="11"/>
        </w:numPr>
      </w:pPr>
      <w:r>
        <w:t>OSHA: Occupation Safety &amp; Health Administration</w:t>
      </w:r>
    </w:p>
    <w:p w14:paraId="2B7AA1EF" w14:textId="30EB1764" w:rsidR="0037750E" w:rsidRDefault="0037750E" w:rsidP="001A06AE">
      <w:pPr>
        <w:pStyle w:val="ListParagraph"/>
        <w:numPr>
          <w:ilvl w:val="0"/>
          <w:numId w:val="11"/>
        </w:numPr>
      </w:pPr>
      <w:r>
        <w:t>POC: Point of Contact</w:t>
      </w:r>
    </w:p>
    <w:p w14:paraId="359B6647" w14:textId="402062A2" w:rsidR="0037750E" w:rsidRDefault="0037750E" w:rsidP="0037750E">
      <w:pPr>
        <w:pStyle w:val="ListParagraph"/>
        <w:numPr>
          <w:ilvl w:val="1"/>
          <w:numId w:val="11"/>
        </w:numPr>
      </w:pPr>
      <w:r>
        <w:t xml:space="preserve">Vanderlande POCs are Arlo Bromley and Dr. Patrick </w:t>
      </w:r>
      <w:proofErr w:type="spellStart"/>
      <w:r>
        <w:t>Op</w:t>
      </w:r>
      <w:r w:rsidR="00DA2A5E">
        <w:t>d</w:t>
      </w:r>
      <w:r>
        <w:t>enbosch</w:t>
      </w:r>
      <w:proofErr w:type="spellEnd"/>
    </w:p>
    <w:p w14:paraId="50455281" w14:textId="77777777" w:rsidR="001A72AC" w:rsidRDefault="00FC62CF" w:rsidP="001657A3">
      <w:pPr>
        <w:pStyle w:val="ListParagraph"/>
        <w:numPr>
          <w:ilvl w:val="0"/>
          <w:numId w:val="11"/>
        </w:numPr>
      </w:pPr>
      <w:r>
        <w:t>RC: Remote-Controlled</w:t>
      </w:r>
      <w:r w:rsidR="0018409D">
        <w:t xml:space="preserve"> </w:t>
      </w:r>
    </w:p>
    <w:p w14:paraId="640649B5" w14:textId="1CCBC4B0" w:rsidR="00AA12EE" w:rsidRDefault="00AA12EE" w:rsidP="001657A3">
      <w:pPr>
        <w:pStyle w:val="ListParagraph"/>
        <w:numPr>
          <w:ilvl w:val="0"/>
          <w:numId w:val="11"/>
        </w:numPr>
      </w:pPr>
      <w:r>
        <w:t>UI: User Interface</w:t>
      </w:r>
    </w:p>
    <w:p w14:paraId="6163A693" w14:textId="0026C7FA" w:rsidR="00A73627" w:rsidRDefault="00A73627" w:rsidP="00D258CE"/>
    <w:p w14:paraId="1D082666" w14:textId="77777777" w:rsidR="00CB795D" w:rsidRDefault="00CB795D" w:rsidP="00D258CE">
      <w:pPr>
        <w:rPr>
          <w:rFonts w:eastAsiaTheme="minorHAnsi"/>
        </w:rPr>
        <w:sectPr w:rsidR="00CB795D" w:rsidSect="007C2360">
          <w:pgSz w:w="12240" w:h="15840"/>
          <w:pgMar w:top="1440" w:right="1440" w:bottom="1440" w:left="1440" w:header="720" w:footer="720" w:gutter="0"/>
          <w:pgNumType w:fmt="lowerRoman" w:start="1"/>
          <w:cols w:space="720"/>
          <w:docGrid w:linePitch="360"/>
        </w:sectPr>
      </w:pPr>
    </w:p>
    <w:p w14:paraId="3930538C" w14:textId="20443ADF" w:rsidR="00014F62" w:rsidRDefault="00014F62" w:rsidP="00CB795D">
      <w:pPr>
        <w:pStyle w:val="Heading1"/>
      </w:pPr>
      <w:bookmarkStart w:id="3" w:name="_Toc86227226"/>
      <w:r>
        <w:lastRenderedPageBreak/>
        <w:t>Main Body</w:t>
      </w:r>
      <w:bookmarkEnd w:id="3"/>
    </w:p>
    <w:p w14:paraId="7493356E" w14:textId="77777777" w:rsidR="005975C8" w:rsidRDefault="005975C8" w:rsidP="00D258CE"/>
    <w:p w14:paraId="01E56A34" w14:textId="76059A64" w:rsidR="00BF22EC" w:rsidRPr="000423E3" w:rsidRDefault="00C26477" w:rsidP="00C26477">
      <w:pPr>
        <w:pStyle w:val="Heading2"/>
        <w:rPr>
          <w:szCs w:val="22"/>
        </w:rPr>
      </w:pPr>
      <w:bookmarkStart w:id="4" w:name="_Toc86227227"/>
      <w:r>
        <w:t xml:space="preserve">1. </w:t>
      </w:r>
      <w:r w:rsidR="00014F62">
        <w:t>Introduction</w:t>
      </w:r>
      <w:r w:rsidR="00BF22EC">
        <w:t xml:space="preserve"> &amp; Background</w:t>
      </w:r>
      <w:bookmarkEnd w:id="4"/>
    </w:p>
    <w:p w14:paraId="3E4535DA" w14:textId="226B013E" w:rsidR="00F5736D" w:rsidRDefault="00EB5EED" w:rsidP="00F5736D">
      <w:pPr>
        <w:ind w:firstLine="720"/>
      </w:pPr>
      <w:r>
        <w:rPr>
          <w:noProof/>
        </w:rPr>
        <mc:AlternateContent>
          <mc:Choice Requires="wps">
            <w:drawing>
              <wp:anchor distT="0" distB="0" distL="114300" distR="114300" simplePos="0" relativeHeight="251658244" behindDoc="0" locked="0" layoutInCell="1" allowOverlap="1" wp14:anchorId="2D7B5122" wp14:editId="48F94AA0">
                <wp:simplePos x="0" y="0"/>
                <wp:positionH relativeFrom="column">
                  <wp:posOffset>2609850</wp:posOffset>
                </wp:positionH>
                <wp:positionV relativeFrom="paragraph">
                  <wp:posOffset>2240565</wp:posOffset>
                </wp:positionV>
                <wp:extent cx="333311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wps:spPr>
                      <wps:txbx>
                        <w:txbxContent>
                          <w:p w14:paraId="01E6E493" w14:textId="2C99545D" w:rsidR="00696B40" w:rsidRPr="008613F9" w:rsidRDefault="00696B40" w:rsidP="003D1E7D">
                            <w:pPr>
                              <w:pStyle w:val="Caption"/>
                              <w:jc w:val="center"/>
                              <w:rPr>
                                <w:i w:val="0"/>
                                <w:iCs w:val="0"/>
                                <w:noProof/>
                                <w:color w:val="auto"/>
                                <w:sz w:val="22"/>
                                <w:szCs w:val="22"/>
                              </w:rPr>
                            </w:pPr>
                            <w:r w:rsidRPr="008613F9">
                              <w:rPr>
                                <w:b/>
                                <w:bCs/>
                                <w:i w:val="0"/>
                                <w:iCs w:val="0"/>
                                <w:color w:val="auto"/>
                                <w:sz w:val="22"/>
                                <w:szCs w:val="22"/>
                              </w:rPr>
                              <w:t xml:space="preserve">Figure </w:t>
                            </w:r>
                            <w:r w:rsidRPr="008613F9">
                              <w:rPr>
                                <w:b/>
                                <w:bCs/>
                                <w:i w:val="0"/>
                                <w:iCs w:val="0"/>
                                <w:color w:val="auto"/>
                                <w:sz w:val="22"/>
                                <w:szCs w:val="22"/>
                              </w:rPr>
                              <w:fldChar w:fldCharType="begin"/>
                            </w:r>
                            <w:r w:rsidRPr="008613F9">
                              <w:rPr>
                                <w:b/>
                                <w:bCs/>
                                <w:i w:val="0"/>
                                <w:iCs w:val="0"/>
                                <w:color w:val="auto"/>
                                <w:sz w:val="22"/>
                                <w:szCs w:val="22"/>
                              </w:rPr>
                              <w:instrText xml:space="preserve"> SEQ Figure \* ARABIC </w:instrText>
                            </w:r>
                            <w:r w:rsidRPr="008613F9">
                              <w:rPr>
                                <w:b/>
                                <w:bCs/>
                                <w:i w:val="0"/>
                                <w:iCs w:val="0"/>
                                <w:color w:val="auto"/>
                                <w:sz w:val="22"/>
                                <w:szCs w:val="22"/>
                              </w:rPr>
                              <w:fldChar w:fldCharType="separate"/>
                            </w:r>
                            <w:r w:rsidR="00DB4F83">
                              <w:rPr>
                                <w:b/>
                                <w:bCs/>
                                <w:i w:val="0"/>
                                <w:iCs w:val="0"/>
                                <w:noProof/>
                                <w:color w:val="auto"/>
                                <w:sz w:val="22"/>
                                <w:szCs w:val="22"/>
                              </w:rPr>
                              <w:t>1</w:t>
                            </w:r>
                            <w:r w:rsidRPr="008613F9">
                              <w:rPr>
                                <w:b/>
                                <w:bCs/>
                                <w:i w:val="0"/>
                                <w:iCs w:val="0"/>
                                <w:color w:val="auto"/>
                                <w:sz w:val="22"/>
                                <w:szCs w:val="22"/>
                              </w:rPr>
                              <w:fldChar w:fldCharType="end"/>
                            </w:r>
                            <w:r w:rsidRPr="008613F9">
                              <w:rPr>
                                <w:b/>
                                <w:bCs/>
                                <w:i w:val="0"/>
                                <w:iCs w:val="0"/>
                                <w:color w:val="auto"/>
                                <w:sz w:val="22"/>
                                <w:szCs w:val="22"/>
                              </w:rPr>
                              <w:t>:</w:t>
                            </w:r>
                            <w:r w:rsidRPr="008613F9">
                              <w:rPr>
                                <w:i w:val="0"/>
                                <w:iCs w:val="0"/>
                                <w:color w:val="auto"/>
                                <w:sz w:val="22"/>
                                <w:szCs w:val="22"/>
                              </w:rPr>
                              <w:t xml:space="preserve"> A Vanderlande automated warehouse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B5122" id="_x0000_t202" coordsize="21600,21600" o:spt="202" path="m,l,21600r21600,l21600,xe">
                <v:stroke joinstyle="miter"/>
                <v:path gradientshapeok="t" o:connecttype="rect"/>
              </v:shapetype>
              <v:shape id="Text Box 15" o:spid="_x0000_s1026" type="#_x0000_t202" style="position:absolute;left:0;text-align:left;margin-left:205.5pt;margin-top:176.4pt;width:262.4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" stroked="f">
                <v:textbox style="mso-fit-shape-to-text:t" inset="0,0,0,0">
                  <w:txbxContent>
                    <w:p w14:paraId="01E6E493" w14:textId="2C99545D" w:rsidR="00696B40" w:rsidRPr="008613F9" w:rsidRDefault="00696B40" w:rsidP="003D1E7D">
                      <w:pPr>
                        <w:pStyle w:val="Caption"/>
                        <w:jc w:val="center"/>
                        <w:rPr>
                          <w:i w:val="0"/>
                          <w:iCs w:val="0"/>
                          <w:noProof/>
                          <w:color w:val="auto"/>
                          <w:sz w:val="22"/>
                          <w:szCs w:val="22"/>
                        </w:rPr>
                      </w:pPr>
                      <w:r w:rsidRPr="008613F9">
                        <w:rPr>
                          <w:b/>
                          <w:bCs/>
                          <w:i w:val="0"/>
                          <w:iCs w:val="0"/>
                          <w:color w:val="auto"/>
                          <w:sz w:val="22"/>
                          <w:szCs w:val="22"/>
                        </w:rPr>
                        <w:t xml:space="preserve">Figure </w:t>
                      </w:r>
                      <w:r w:rsidRPr="008613F9">
                        <w:rPr>
                          <w:b/>
                          <w:bCs/>
                          <w:i w:val="0"/>
                          <w:iCs w:val="0"/>
                          <w:color w:val="auto"/>
                          <w:sz w:val="22"/>
                          <w:szCs w:val="22"/>
                        </w:rPr>
                        <w:fldChar w:fldCharType="begin"/>
                      </w:r>
                      <w:r w:rsidRPr="008613F9">
                        <w:rPr>
                          <w:b/>
                          <w:bCs/>
                          <w:i w:val="0"/>
                          <w:iCs w:val="0"/>
                          <w:color w:val="auto"/>
                          <w:sz w:val="22"/>
                          <w:szCs w:val="22"/>
                        </w:rPr>
                        <w:instrText xml:space="preserve"> SEQ Figure \* ARABIC </w:instrText>
                      </w:r>
                      <w:r w:rsidRPr="008613F9">
                        <w:rPr>
                          <w:b/>
                          <w:bCs/>
                          <w:i w:val="0"/>
                          <w:iCs w:val="0"/>
                          <w:color w:val="auto"/>
                          <w:sz w:val="22"/>
                          <w:szCs w:val="22"/>
                        </w:rPr>
                        <w:fldChar w:fldCharType="separate"/>
                      </w:r>
                      <w:r w:rsidR="00DB4F83">
                        <w:rPr>
                          <w:b/>
                          <w:bCs/>
                          <w:i w:val="0"/>
                          <w:iCs w:val="0"/>
                          <w:noProof/>
                          <w:color w:val="auto"/>
                          <w:sz w:val="22"/>
                          <w:szCs w:val="22"/>
                        </w:rPr>
                        <w:t>1</w:t>
                      </w:r>
                      <w:r w:rsidRPr="008613F9">
                        <w:rPr>
                          <w:b/>
                          <w:bCs/>
                          <w:i w:val="0"/>
                          <w:iCs w:val="0"/>
                          <w:color w:val="auto"/>
                          <w:sz w:val="22"/>
                          <w:szCs w:val="22"/>
                        </w:rPr>
                        <w:fldChar w:fldCharType="end"/>
                      </w:r>
                      <w:r w:rsidRPr="008613F9">
                        <w:rPr>
                          <w:b/>
                          <w:bCs/>
                          <w:i w:val="0"/>
                          <w:iCs w:val="0"/>
                          <w:color w:val="auto"/>
                          <w:sz w:val="22"/>
                          <w:szCs w:val="22"/>
                        </w:rPr>
                        <w:t>:</w:t>
                      </w:r>
                      <w:r w:rsidRPr="008613F9">
                        <w:rPr>
                          <w:i w:val="0"/>
                          <w:iCs w:val="0"/>
                          <w:color w:val="auto"/>
                          <w:sz w:val="22"/>
                          <w:szCs w:val="22"/>
                        </w:rPr>
                        <w:t xml:space="preserve"> A Vanderlande automated warehouse</w:t>
                      </w:r>
                    </w:p>
                  </w:txbxContent>
                </v:textbox>
                <w10:wrap type="square"/>
              </v:shape>
            </w:pict>
          </mc:Fallback>
        </mc:AlternateContent>
      </w:r>
      <w:r w:rsidR="008613F9">
        <w:rPr>
          <w:noProof/>
        </w:rPr>
        <w:drawing>
          <wp:anchor distT="0" distB="0" distL="114300" distR="114300" simplePos="0" relativeHeight="251658241" behindDoc="0" locked="0" layoutInCell="1" allowOverlap="1" wp14:anchorId="02ADAD52" wp14:editId="6CFEB124">
            <wp:simplePos x="0" y="0"/>
            <wp:positionH relativeFrom="column">
              <wp:posOffset>2607733</wp:posOffset>
            </wp:positionH>
            <wp:positionV relativeFrom="paragraph">
              <wp:posOffset>5292</wp:posOffset>
            </wp:positionV>
            <wp:extent cx="3333115" cy="2115927"/>
            <wp:effectExtent l="0" t="0" r="0" b="5080"/>
            <wp:wrapSquare wrapText="bothSides"/>
            <wp:docPr id="6" name="Picture 6" descr="A high angle view of a fac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igh angle view of a factory&#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3115" cy="2115927"/>
                    </a:xfrm>
                    <a:prstGeom prst="rect">
                      <a:avLst/>
                    </a:prstGeom>
                    <a:noFill/>
                  </pic:spPr>
                </pic:pic>
              </a:graphicData>
            </a:graphic>
          </wp:anchor>
        </w:drawing>
      </w:r>
      <w:r w:rsidR="00A46451">
        <w:t xml:space="preserve"> </w:t>
      </w:r>
      <w:r w:rsidR="00F841A9">
        <w:t>Vanderlande</w:t>
      </w:r>
      <w:r w:rsidR="00B56042">
        <w:t xml:space="preserve"> produces</w:t>
      </w:r>
      <w:r w:rsidR="005A122C">
        <w:t xml:space="preserve"> automated warehousing solutions</w:t>
      </w:r>
      <w:r w:rsidR="00E20557">
        <w:t xml:space="preserve"> of custom sizes</w:t>
      </w:r>
      <w:r w:rsidR="00D14FD7">
        <w:t xml:space="preserve"> for various companies</w:t>
      </w:r>
      <w:r w:rsidR="00AC78C6">
        <w:t>, focusing on efficiently storing, transporting, and retrieving immense amounts of items via shuttle and conveyor systems</w:t>
      </w:r>
      <w:r w:rsidR="00EA3334">
        <w:t xml:space="preserve"> [</w:t>
      </w:r>
      <w:r w:rsidR="00A227B6">
        <w:t>1</w:t>
      </w:r>
      <w:r w:rsidR="00EA3334">
        <w:t>]</w:t>
      </w:r>
      <w:r w:rsidR="00AC78C6">
        <w:t>. O</w:t>
      </w:r>
      <w:r w:rsidR="00F80E50">
        <w:t>ne</w:t>
      </w:r>
      <w:r w:rsidR="008C3459">
        <w:t xml:space="preserve"> of </w:t>
      </w:r>
      <w:r w:rsidR="00AC78C6">
        <w:t>their systems</w:t>
      </w:r>
      <w:r w:rsidR="008C3459">
        <w:t xml:space="preserve"> can be seen in </w:t>
      </w:r>
      <w:r w:rsidR="00241A28" w:rsidRPr="008C3459">
        <w:rPr>
          <w:b/>
          <w:bCs/>
        </w:rPr>
        <w:t xml:space="preserve">Figure </w:t>
      </w:r>
      <w:r w:rsidR="008C3459" w:rsidRPr="008C3459">
        <w:rPr>
          <w:b/>
          <w:bCs/>
        </w:rPr>
        <w:t>1</w:t>
      </w:r>
      <w:r w:rsidR="00D14FD7" w:rsidRPr="008C3459">
        <w:t>.</w:t>
      </w:r>
      <w:r w:rsidR="00D14FD7">
        <w:t xml:space="preserve"> </w:t>
      </w:r>
      <w:r w:rsidR="00ED7EE6">
        <w:t xml:space="preserve">During the installation of these large racking </w:t>
      </w:r>
      <w:r w:rsidR="000144CA">
        <w:t xml:space="preserve">systems, </w:t>
      </w:r>
      <w:r w:rsidR="007914BE">
        <w:t>there</w:t>
      </w:r>
      <w:r w:rsidR="00A36866">
        <w:t xml:space="preserve"> are </w:t>
      </w:r>
      <w:proofErr w:type="gramStart"/>
      <w:r w:rsidR="007914BE">
        <w:t>a number of</w:t>
      </w:r>
      <w:proofErr w:type="gramEnd"/>
      <w:r w:rsidR="007914BE">
        <w:t xml:space="preserve"> potential </w:t>
      </w:r>
      <w:r w:rsidR="00A46451">
        <w:t>issues</w:t>
      </w:r>
      <w:r w:rsidR="0040750B">
        <w:t xml:space="preserve"> </w:t>
      </w:r>
      <w:r w:rsidR="00A46451">
        <w:t>which</w:t>
      </w:r>
      <w:r w:rsidR="0040750B">
        <w:t xml:space="preserve"> </w:t>
      </w:r>
      <w:r w:rsidR="00A46451">
        <w:t>may</w:t>
      </w:r>
      <w:r w:rsidR="0040750B">
        <w:t xml:space="preserve"> be found. </w:t>
      </w:r>
    </w:p>
    <w:p w14:paraId="214DE02B" w14:textId="06616353" w:rsidR="00DD15FB" w:rsidRDefault="0040750B" w:rsidP="00F5736D">
      <w:pPr>
        <w:ind w:firstLine="720"/>
      </w:pPr>
      <w:r>
        <w:t xml:space="preserve">The most prevalent </w:t>
      </w:r>
      <w:r w:rsidR="00AC78C6">
        <w:t xml:space="preserve">installation error </w:t>
      </w:r>
      <w:r w:rsidR="00817BD1">
        <w:t xml:space="preserve">pertains to </w:t>
      </w:r>
      <w:r w:rsidR="00415204">
        <w:t>incorrect assembly of the support profiles for an individual rack</w:t>
      </w:r>
      <w:r w:rsidR="000941E1">
        <w:t xml:space="preserve">. </w:t>
      </w:r>
      <w:r w:rsidR="00AC78C6">
        <w:t xml:space="preserve"> </w:t>
      </w:r>
      <w:r w:rsidR="005E4AA9">
        <w:t xml:space="preserve">An example </w:t>
      </w:r>
      <w:r w:rsidR="00DE3E39">
        <w:t xml:space="preserve">of a </w:t>
      </w:r>
      <w:r w:rsidR="005E4AA9">
        <w:t xml:space="preserve">correct </w:t>
      </w:r>
      <w:r w:rsidR="00301E03">
        <w:t>as well as two</w:t>
      </w:r>
      <w:r w:rsidR="005E4AA9">
        <w:t xml:space="preserve"> common incorrect </w:t>
      </w:r>
      <w:r w:rsidR="00344369">
        <w:t xml:space="preserve">support profile </w:t>
      </w:r>
      <w:r w:rsidR="005E4AA9">
        <w:t xml:space="preserve">installations can be </w:t>
      </w:r>
      <w:r w:rsidR="005E4AA9" w:rsidRPr="008C3459">
        <w:t xml:space="preserve">seen in </w:t>
      </w:r>
      <w:r w:rsidR="005E4AA9" w:rsidRPr="00F80E50">
        <w:rPr>
          <w:b/>
          <w:bCs/>
        </w:rPr>
        <w:t>Figure</w:t>
      </w:r>
      <w:r w:rsidR="003E38C5" w:rsidRPr="00F80E50">
        <w:rPr>
          <w:b/>
          <w:bCs/>
        </w:rPr>
        <w:t xml:space="preserve"> </w:t>
      </w:r>
      <w:r w:rsidR="008C3459" w:rsidRPr="00F80E50">
        <w:rPr>
          <w:b/>
          <w:bCs/>
        </w:rPr>
        <w:t>2</w:t>
      </w:r>
      <w:r w:rsidR="00B85EFE" w:rsidRPr="008C3459">
        <w:t xml:space="preserve"> below</w:t>
      </w:r>
      <w:r w:rsidR="00344369" w:rsidRPr="008C3459">
        <w:t xml:space="preserve">. </w:t>
      </w:r>
      <w:r w:rsidR="00052F3D" w:rsidRPr="008C3459">
        <w:t>Vanderlande</w:t>
      </w:r>
      <w:r w:rsidR="00052F3D">
        <w:t xml:space="preserve"> estimates that </w:t>
      </w:r>
      <w:r w:rsidR="00FE467E">
        <w:t xml:space="preserve">in any given racking installation, 0.5-1.0% of individual racks will have incorrectly installed support profiles. </w:t>
      </w:r>
      <w:r w:rsidR="00CA01E7">
        <w:t>Each</w:t>
      </w:r>
      <w:r w:rsidR="0023252D">
        <w:t xml:space="preserve"> warehouse </w:t>
      </w:r>
      <w:r w:rsidR="00967981">
        <w:t xml:space="preserve">can easily have over </w:t>
      </w:r>
      <w:r w:rsidR="009E7CAA">
        <w:t xml:space="preserve">100,000 racks, </w:t>
      </w:r>
      <w:r w:rsidR="000D0EF8">
        <w:t>and each</w:t>
      </w:r>
      <w:r w:rsidR="006C2189">
        <w:t xml:space="preserve"> </w:t>
      </w:r>
      <w:r w:rsidR="00B03B2D">
        <w:t xml:space="preserve">error in </w:t>
      </w:r>
      <w:r w:rsidR="00FA2D80">
        <w:t xml:space="preserve">racking installation can take around </w:t>
      </w:r>
      <w:r w:rsidR="0023415F">
        <w:t>5 minutes to locate and fix</w:t>
      </w:r>
      <w:r w:rsidR="00CA01E7">
        <w:t>. T</w:t>
      </w:r>
      <w:r w:rsidR="007E6C1D">
        <w:t xml:space="preserve">his </w:t>
      </w:r>
      <w:r w:rsidR="0059506B">
        <w:t>results in the potential for</w:t>
      </w:r>
      <w:r w:rsidR="004A0540">
        <w:t xml:space="preserve"> upwards of</w:t>
      </w:r>
      <w:r w:rsidR="0059506B">
        <w:t xml:space="preserve"> two </w:t>
      </w:r>
      <w:r w:rsidR="006E0EC3">
        <w:t>weeks’</w:t>
      </w:r>
      <w:r w:rsidR="0059506B">
        <w:t xml:space="preserve"> worth of work to identify and correct these</w:t>
      </w:r>
      <w:r w:rsidR="00E27160">
        <w:t xml:space="preserve"> erroneous support profile installations. </w:t>
      </w:r>
      <w:r w:rsidR="00BC442D">
        <w:t>This</w:t>
      </w:r>
      <w:r w:rsidR="00B04DC1">
        <w:t xml:space="preserve"> maintenance </w:t>
      </w:r>
      <w:r w:rsidR="00C15EBA">
        <w:t>and repair</w:t>
      </w:r>
      <w:r w:rsidR="00B04DC1">
        <w:t xml:space="preserve"> </w:t>
      </w:r>
      <w:r w:rsidR="004117D4">
        <w:t>time</w:t>
      </w:r>
      <w:r w:rsidR="00B04DC1">
        <w:t xml:space="preserve"> </w:t>
      </w:r>
      <w:r w:rsidR="007E2F4A">
        <w:t xml:space="preserve">increases </w:t>
      </w:r>
      <w:r w:rsidR="004117D4">
        <w:t>the overall</w:t>
      </w:r>
      <w:r w:rsidR="007E2F4A">
        <w:t xml:space="preserve"> commissioning time for each warehouse</w:t>
      </w:r>
      <w:r w:rsidR="00433361">
        <w:t xml:space="preserve">. </w:t>
      </w:r>
      <w:r w:rsidR="00433CF3">
        <w:t xml:space="preserve"> </w:t>
      </w:r>
      <w:r w:rsidR="00EB5EED">
        <w:rPr>
          <w:noProof/>
        </w:rPr>
        <mc:AlternateContent>
          <mc:Choice Requires="wpg">
            <w:drawing>
              <wp:inline distT="0" distB="0" distL="0" distR="0" wp14:anchorId="612C19CD" wp14:editId="7C33370C">
                <wp:extent cx="5943600" cy="2021205"/>
                <wp:effectExtent l="0" t="0" r="0" b="0"/>
                <wp:docPr id="8" name="Group 8"/>
                <wp:cNvGraphicFramePr/>
                <a:graphic xmlns:a="http://schemas.openxmlformats.org/drawingml/2006/main">
                  <a:graphicData uri="http://schemas.microsoft.com/office/word/2010/wordprocessingGroup">
                    <wpg:wgp>
                      <wpg:cNvGrpSpPr/>
                      <wpg:grpSpPr>
                        <a:xfrm>
                          <a:off x="0" y="0"/>
                          <a:ext cx="5943600" cy="2021205"/>
                          <a:chOff x="0" y="0"/>
                          <a:chExt cx="5943600" cy="2021205"/>
                        </a:xfrm>
                      </wpg:grpSpPr>
                      <pic:pic xmlns:pic="http://schemas.openxmlformats.org/drawingml/2006/picture">
                        <pic:nvPicPr>
                          <pic:cNvPr id="9" name="Picture 9" descr="Graphical user interface&#10;&#10;Description automatically generated with medium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1661160"/>
                          </a:xfrm>
                          <a:prstGeom prst="rect">
                            <a:avLst/>
                          </a:prstGeom>
                        </pic:spPr>
                      </pic:pic>
                      <wps:wsp>
                        <wps:cNvPr id="22" name="Text Box 22"/>
                        <wps:cNvSpPr txBox="1"/>
                        <wps:spPr>
                          <a:xfrm>
                            <a:off x="0" y="1723390"/>
                            <a:ext cx="5943600" cy="297815"/>
                          </a:xfrm>
                          <a:prstGeom prst="rect">
                            <a:avLst/>
                          </a:prstGeom>
                          <a:solidFill>
                            <a:prstClr val="white"/>
                          </a:solidFill>
                          <a:ln>
                            <a:noFill/>
                          </a:ln>
                        </wps:spPr>
                        <wps:txbx>
                          <w:txbxContent>
                            <w:p w14:paraId="5EBFFD33" w14:textId="255AC150" w:rsidR="00EB5EED" w:rsidRPr="00F5736D" w:rsidRDefault="00EB5EED" w:rsidP="00EB5EED">
                              <w:pPr>
                                <w:pStyle w:val="Caption"/>
                                <w:jc w:val="center"/>
                                <w:rPr>
                                  <w:i w:val="0"/>
                                  <w:iCs w:val="0"/>
                                  <w:noProof/>
                                  <w:color w:val="auto"/>
                                  <w:sz w:val="22"/>
                                  <w:szCs w:val="22"/>
                                </w:rPr>
                              </w:pPr>
                              <w:r w:rsidRPr="00F5736D">
                                <w:rPr>
                                  <w:b/>
                                  <w:bCs/>
                                  <w:i w:val="0"/>
                                  <w:iCs w:val="0"/>
                                  <w:color w:val="auto"/>
                                  <w:sz w:val="22"/>
                                  <w:szCs w:val="22"/>
                                </w:rPr>
                                <w:t xml:space="preserve">Figure </w:t>
                              </w:r>
                              <w:r w:rsidRPr="00F5736D">
                                <w:rPr>
                                  <w:b/>
                                  <w:bCs/>
                                  <w:i w:val="0"/>
                                  <w:iCs w:val="0"/>
                                  <w:color w:val="auto"/>
                                  <w:sz w:val="22"/>
                                  <w:szCs w:val="22"/>
                                </w:rPr>
                                <w:fldChar w:fldCharType="begin"/>
                              </w:r>
                              <w:r w:rsidRPr="00F5736D">
                                <w:rPr>
                                  <w:b/>
                                  <w:bCs/>
                                  <w:i w:val="0"/>
                                  <w:iCs w:val="0"/>
                                  <w:color w:val="auto"/>
                                  <w:sz w:val="22"/>
                                  <w:szCs w:val="22"/>
                                </w:rPr>
                                <w:instrText xml:space="preserve"> SEQ Figure \* ARABIC </w:instrText>
                              </w:r>
                              <w:r w:rsidRPr="00F5736D">
                                <w:rPr>
                                  <w:b/>
                                  <w:bCs/>
                                  <w:i w:val="0"/>
                                  <w:iCs w:val="0"/>
                                  <w:color w:val="auto"/>
                                  <w:sz w:val="22"/>
                                  <w:szCs w:val="22"/>
                                </w:rPr>
                                <w:fldChar w:fldCharType="separate"/>
                              </w:r>
                              <w:r w:rsidR="00DB4F83">
                                <w:rPr>
                                  <w:b/>
                                  <w:bCs/>
                                  <w:i w:val="0"/>
                                  <w:iCs w:val="0"/>
                                  <w:noProof/>
                                  <w:color w:val="auto"/>
                                  <w:sz w:val="22"/>
                                  <w:szCs w:val="22"/>
                                </w:rPr>
                                <w:t>2</w:t>
                              </w:r>
                              <w:r w:rsidRPr="00F5736D">
                                <w:rPr>
                                  <w:b/>
                                  <w:bCs/>
                                  <w:i w:val="0"/>
                                  <w:iCs w:val="0"/>
                                  <w:color w:val="auto"/>
                                  <w:sz w:val="22"/>
                                  <w:szCs w:val="22"/>
                                </w:rPr>
                                <w:fldChar w:fldCharType="end"/>
                              </w:r>
                              <w:r w:rsidRPr="00F5736D">
                                <w:rPr>
                                  <w:b/>
                                  <w:bCs/>
                                  <w:i w:val="0"/>
                                  <w:iCs w:val="0"/>
                                  <w:color w:val="auto"/>
                                  <w:sz w:val="22"/>
                                  <w:szCs w:val="22"/>
                                </w:rPr>
                                <w:t>:</w:t>
                              </w:r>
                              <w:r w:rsidRPr="00F5736D">
                                <w:rPr>
                                  <w:i w:val="0"/>
                                  <w:iCs w:val="0"/>
                                  <w:color w:val="auto"/>
                                  <w:sz w:val="22"/>
                                  <w:szCs w:val="22"/>
                                </w:rPr>
                                <w:t xml:space="preserve"> Examples of correctly and incorrectly installed support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2C19CD" id="Group 8" o:spid="_x0000_s1027" style="width:468pt;height:159.15pt;mso-position-horizontal-relative:char;mso-position-vertical-relative:line" coordsize="59436,20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Graphical user interface&#10;&#10;Description automatically generated with medium confidence" style="position:absolute;width:59436;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">
                  <v:imagedata r:id="rId16" o:title="Graphical user interface&#10;&#10;Description automatically generated with medium confidence"/>
                </v:shape>
                <v:shape id="Text Box 22" o:spid="_x0000_s1029" type="#_x0000_t202" style="position:absolute;top:17233;width:5943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EBFFD33" w14:textId="255AC150" w:rsidR="00EB5EED" w:rsidRPr="00F5736D" w:rsidRDefault="00EB5EED" w:rsidP="00EB5EED">
                        <w:pPr>
                          <w:pStyle w:val="Caption"/>
                          <w:jc w:val="center"/>
                          <w:rPr>
                            <w:i w:val="0"/>
                            <w:iCs w:val="0"/>
                            <w:noProof/>
                            <w:color w:val="auto"/>
                            <w:sz w:val="22"/>
                            <w:szCs w:val="22"/>
                          </w:rPr>
                        </w:pPr>
                        <w:r w:rsidRPr="00F5736D">
                          <w:rPr>
                            <w:b/>
                            <w:bCs/>
                            <w:i w:val="0"/>
                            <w:iCs w:val="0"/>
                            <w:color w:val="auto"/>
                            <w:sz w:val="22"/>
                            <w:szCs w:val="22"/>
                          </w:rPr>
                          <w:t xml:space="preserve">Figure </w:t>
                        </w:r>
                        <w:r w:rsidRPr="00F5736D">
                          <w:rPr>
                            <w:b/>
                            <w:bCs/>
                            <w:i w:val="0"/>
                            <w:iCs w:val="0"/>
                            <w:color w:val="auto"/>
                            <w:sz w:val="22"/>
                            <w:szCs w:val="22"/>
                          </w:rPr>
                          <w:fldChar w:fldCharType="begin"/>
                        </w:r>
                        <w:r w:rsidRPr="00F5736D">
                          <w:rPr>
                            <w:b/>
                            <w:bCs/>
                            <w:i w:val="0"/>
                            <w:iCs w:val="0"/>
                            <w:color w:val="auto"/>
                            <w:sz w:val="22"/>
                            <w:szCs w:val="22"/>
                          </w:rPr>
                          <w:instrText xml:space="preserve"> SEQ Figure \* ARABIC </w:instrText>
                        </w:r>
                        <w:r w:rsidRPr="00F5736D">
                          <w:rPr>
                            <w:b/>
                            <w:bCs/>
                            <w:i w:val="0"/>
                            <w:iCs w:val="0"/>
                            <w:color w:val="auto"/>
                            <w:sz w:val="22"/>
                            <w:szCs w:val="22"/>
                          </w:rPr>
                          <w:fldChar w:fldCharType="separate"/>
                        </w:r>
                        <w:r w:rsidR="00DB4F83">
                          <w:rPr>
                            <w:b/>
                            <w:bCs/>
                            <w:i w:val="0"/>
                            <w:iCs w:val="0"/>
                            <w:noProof/>
                            <w:color w:val="auto"/>
                            <w:sz w:val="22"/>
                            <w:szCs w:val="22"/>
                          </w:rPr>
                          <w:t>2</w:t>
                        </w:r>
                        <w:r w:rsidRPr="00F5736D">
                          <w:rPr>
                            <w:b/>
                            <w:bCs/>
                            <w:i w:val="0"/>
                            <w:iCs w:val="0"/>
                            <w:color w:val="auto"/>
                            <w:sz w:val="22"/>
                            <w:szCs w:val="22"/>
                          </w:rPr>
                          <w:fldChar w:fldCharType="end"/>
                        </w:r>
                        <w:r w:rsidRPr="00F5736D">
                          <w:rPr>
                            <w:b/>
                            <w:bCs/>
                            <w:i w:val="0"/>
                            <w:iCs w:val="0"/>
                            <w:color w:val="auto"/>
                            <w:sz w:val="22"/>
                            <w:szCs w:val="22"/>
                          </w:rPr>
                          <w:t>:</w:t>
                        </w:r>
                        <w:r w:rsidRPr="00F5736D">
                          <w:rPr>
                            <w:i w:val="0"/>
                            <w:iCs w:val="0"/>
                            <w:color w:val="auto"/>
                            <w:sz w:val="22"/>
                            <w:szCs w:val="22"/>
                          </w:rPr>
                          <w:t xml:space="preserve"> Examples of correctly and incorrectly installed support profiles</w:t>
                        </w:r>
                      </w:p>
                    </w:txbxContent>
                  </v:textbox>
                </v:shape>
                <w10:anchorlock/>
              </v:group>
            </w:pict>
          </mc:Fallback>
        </mc:AlternateContent>
      </w:r>
    </w:p>
    <w:p w14:paraId="346BA0E0" w14:textId="128EA3EE" w:rsidR="00BF22EC" w:rsidRDefault="00782297" w:rsidP="00D258CE">
      <w:r>
        <w:tab/>
      </w:r>
      <w:proofErr w:type="gramStart"/>
      <w:r w:rsidR="004B6AB4">
        <w:t>In an effort to</w:t>
      </w:r>
      <w:proofErr w:type="gramEnd"/>
      <w:r w:rsidR="004B6AB4">
        <w:t xml:space="preserve"> reduce </w:t>
      </w:r>
      <w:r w:rsidR="00F7331B">
        <w:t xml:space="preserve">commissioning time for a warehouse, Vanderlande desires a </w:t>
      </w:r>
      <w:r w:rsidR="005370D1">
        <w:t xml:space="preserve">diagnostic robot, or </w:t>
      </w:r>
      <w:r w:rsidR="00E350BE">
        <w:t>Dia-Bot</w:t>
      </w:r>
      <w:r w:rsidR="6DB85AFE">
        <w:t>,</w:t>
      </w:r>
      <w:r w:rsidR="005370D1">
        <w:t xml:space="preserve"> that can identify</w:t>
      </w:r>
      <w:r w:rsidR="00842A2B">
        <w:t xml:space="preserve"> errors in </w:t>
      </w:r>
      <w:r w:rsidR="008D1CA9">
        <w:t>the installation of their automated warehouse</w:t>
      </w:r>
      <w:r w:rsidR="005C3DD9">
        <w:t xml:space="preserve">s. </w:t>
      </w:r>
      <w:r w:rsidR="00234DF0">
        <w:t xml:space="preserve">The robot </w:t>
      </w:r>
      <w:r w:rsidR="00234DF0">
        <w:lastRenderedPageBreak/>
        <w:t>will</w:t>
      </w:r>
      <w:r w:rsidR="00261A75">
        <w:t xml:space="preserve"> be controlled to</w:t>
      </w:r>
      <w:r w:rsidR="00234DF0">
        <w:t xml:space="preserve"> transverse around the </w:t>
      </w:r>
      <w:r w:rsidR="004C0EF0">
        <w:t>racking systems</w:t>
      </w:r>
      <w:r w:rsidR="008D0925">
        <w:t xml:space="preserve"> either or its own power or </w:t>
      </w:r>
      <w:r w:rsidR="003403CA">
        <w:t xml:space="preserve">riding along on the system’s conveyors </w:t>
      </w:r>
      <w:r w:rsidR="00D0374E">
        <w:t>and shuttles</w:t>
      </w:r>
      <w:r w:rsidR="00D74B16">
        <w:t xml:space="preserve"> and use</w:t>
      </w:r>
      <w:r w:rsidR="00DA2A5E">
        <w:t>s</w:t>
      </w:r>
      <w:r w:rsidR="00D74B16">
        <w:t xml:space="preserve"> a </w:t>
      </w:r>
      <w:r w:rsidR="00D523AC">
        <w:t xml:space="preserve">kit of sensors to </w:t>
      </w:r>
      <w:r w:rsidR="009875D6">
        <w:t xml:space="preserve">detect </w:t>
      </w:r>
      <w:r w:rsidR="00F80DB1">
        <w:t xml:space="preserve">any errors in the system. </w:t>
      </w:r>
      <w:r w:rsidR="007B1695">
        <w:t>Examples of such error detection include</w:t>
      </w:r>
      <w:r w:rsidR="000B2DDE">
        <w:t xml:space="preserve"> a camera system</w:t>
      </w:r>
      <w:r w:rsidR="003911A0">
        <w:t xml:space="preserve"> </w:t>
      </w:r>
      <w:r w:rsidR="003B2CC7">
        <w:t>used to identify incorrect installment of support profiles</w:t>
      </w:r>
      <w:r w:rsidR="007B1695">
        <w:t>,</w:t>
      </w:r>
      <w:r w:rsidR="003B2CC7">
        <w:t xml:space="preserve"> a</w:t>
      </w:r>
      <w:r w:rsidR="00102AA2">
        <w:t>n accelerometer to detect</w:t>
      </w:r>
      <w:r w:rsidR="0048775D">
        <w:t xml:space="preserve"> </w:t>
      </w:r>
      <w:r w:rsidR="001A2367">
        <w:t>ab</w:t>
      </w:r>
      <w:r w:rsidR="00B54BD0">
        <w:t>normal vibrations</w:t>
      </w:r>
      <w:r w:rsidR="00CD0C1A">
        <w:t xml:space="preserve"> </w:t>
      </w:r>
      <w:r w:rsidR="00173950">
        <w:t xml:space="preserve">a package would </w:t>
      </w:r>
      <w:r w:rsidR="003E3563">
        <w:t xml:space="preserve">experience </w:t>
      </w:r>
      <w:r w:rsidR="00CD0C1A">
        <w:t>on the conveyors or shuttles</w:t>
      </w:r>
      <w:r w:rsidR="00FE2830">
        <w:t xml:space="preserve">, and </w:t>
      </w:r>
      <w:r w:rsidR="00D00216">
        <w:t>a microphone</w:t>
      </w:r>
      <w:r w:rsidR="00E7164A">
        <w:t xml:space="preserve"> used to </w:t>
      </w:r>
      <w:r w:rsidR="00B53166">
        <w:t>identify</w:t>
      </w:r>
      <w:r w:rsidR="00A66155">
        <w:t xml:space="preserve"> abnormal decibel levels of operation. </w:t>
      </w:r>
      <w:r w:rsidR="00024156">
        <w:t xml:space="preserve">Overall, the </w:t>
      </w:r>
      <w:r w:rsidR="00E350BE">
        <w:t>Dia-Bot</w:t>
      </w:r>
      <w:r w:rsidR="00024156">
        <w:t xml:space="preserve"> is </w:t>
      </w:r>
      <w:r w:rsidR="0060681F">
        <w:t xml:space="preserve">beneficial for giving visibility to areas of the warehouse system that may otherwise be difficult or dangerous to </w:t>
      </w:r>
      <w:r w:rsidR="00394EDD">
        <w:t xml:space="preserve">view or reach, identify potential material handling issues before system commission, validate the speeds and throughputs of the system, and </w:t>
      </w:r>
      <w:r w:rsidR="008D4B05">
        <w:t>decrease commissioning time for each warehouse system</w:t>
      </w:r>
      <w:r w:rsidR="001333A9">
        <w:t xml:space="preserve"> which benefits both Vanderlande and their clients.</w:t>
      </w:r>
    </w:p>
    <w:p w14:paraId="0D79A6DF" w14:textId="4836F783" w:rsidR="00DE6C85" w:rsidRDefault="00DE6C85" w:rsidP="00D258CE">
      <w:r>
        <w:tab/>
        <w:t xml:space="preserve">The following sections will </w:t>
      </w:r>
      <w:r w:rsidR="00047890">
        <w:t>dive</w:t>
      </w:r>
      <w:r>
        <w:t xml:space="preserve"> deeper into </w:t>
      </w:r>
      <w:r w:rsidR="00047890">
        <w:t xml:space="preserve">similar existing products and related codes, </w:t>
      </w:r>
      <w:r w:rsidR="00840DD3">
        <w:t xml:space="preserve">more detailed specifications, </w:t>
      </w:r>
      <w:r w:rsidR="004B692F">
        <w:t xml:space="preserve">various ideation </w:t>
      </w:r>
      <w:r w:rsidR="00D86A6B">
        <w:t xml:space="preserve">and decision-making modes, </w:t>
      </w:r>
      <w:r w:rsidR="00983833">
        <w:t>selected design choices and solutions, and next project steps.</w:t>
      </w:r>
    </w:p>
    <w:p w14:paraId="380E9F8F" w14:textId="77777777" w:rsidR="00CE28DA" w:rsidRDefault="00CE28DA" w:rsidP="00D258CE"/>
    <w:p w14:paraId="55064FBB" w14:textId="2BF497CB" w:rsidR="000423E3" w:rsidRDefault="00F474DF" w:rsidP="00F474DF">
      <w:pPr>
        <w:pStyle w:val="Heading2"/>
      </w:pPr>
      <w:bookmarkStart w:id="5" w:name="_Toc86227228"/>
      <w:r>
        <w:t xml:space="preserve">2. </w:t>
      </w:r>
      <w:r w:rsidR="000423E3">
        <w:t xml:space="preserve">Existing Products, </w:t>
      </w:r>
      <w:r w:rsidR="00AE4641">
        <w:t>P</w:t>
      </w:r>
      <w:r w:rsidR="000423E3">
        <w:t>rior Art</w:t>
      </w:r>
      <w:r w:rsidR="00AD77D3">
        <w:t>,</w:t>
      </w:r>
      <w:r w:rsidR="000423E3">
        <w:t xml:space="preserve"> &amp; Applicable Patents</w:t>
      </w:r>
      <w:bookmarkEnd w:id="5"/>
    </w:p>
    <w:p w14:paraId="71683979" w14:textId="49BAB373" w:rsidR="008F2455" w:rsidRDefault="158E96DE" w:rsidP="00DA2A5E">
      <w:pPr>
        <w:ind w:firstLine="720"/>
      </w:pPr>
      <w:r>
        <w:t>The world of robotics is a vastly growing frontier in today</w:t>
      </w:r>
      <w:r w:rsidR="00DA2A5E">
        <w:t>’</w:t>
      </w:r>
      <w:r>
        <w:t xml:space="preserve">s market. There are thousands of designs for various tasks ranging from recreational use to </w:t>
      </w:r>
      <w:r w:rsidR="00DA2A5E">
        <w:t>commercial</w:t>
      </w:r>
      <w:r w:rsidR="3382BE60">
        <w:t xml:space="preserve"> industries. Automation robotics has seen a heavy impact </w:t>
      </w:r>
      <w:r w:rsidR="63303761">
        <w:t>on</w:t>
      </w:r>
      <w:r w:rsidR="3382BE60">
        <w:t xml:space="preserve"> the supply chain </w:t>
      </w:r>
      <w:r w:rsidR="00DA2A5E">
        <w:t>industry</w:t>
      </w:r>
      <w:r w:rsidR="3382BE60">
        <w:t xml:space="preserve">, with robotic arms and carts being able to assemble and transport products more efficiently </w:t>
      </w:r>
      <w:r w:rsidR="6FDA3BDB">
        <w:t xml:space="preserve">and accurately. </w:t>
      </w:r>
      <w:r w:rsidR="00B917BF">
        <w:t>The</w:t>
      </w:r>
      <w:r w:rsidR="132EFE58">
        <w:t xml:space="preserve"> team </w:t>
      </w:r>
      <w:r w:rsidR="00B917BF">
        <w:t>has been aware since beginning</w:t>
      </w:r>
      <w:r w:rsidR="132EFE58">
        <w:t xml:space="preserve"> this project that there would be a robust amount of ideology and inspiration from the market. While this aided solution brainstorming</w:t>
      </w:r>
      <w:r w:rsidR="11C05D4F">
        <w:t xml:space="preserve">, it </w:t>
      </w:r>
      <w:r w:rsidR="00B917BF">
        <w:t>c</w:t>
      </w:r>
      <w:r w:rsidR="11C05D4F">
        <w:t xml:space="preserve">ould also complicate the patent process. </w:t>
      </w:r>
    </w:p>
    <w:p w14:paraId="2081288E" w14:textId="192D87FB" w:rsidR="00D306EF" w:rsidRPr="00266707" w:rsidRDefault="008F2455" w:rsidP="00DA2A5E">
      <w:pPr>
        <w:ind w:firstLine="720"/>
      </w:pPr>
      <w:r>
        <w:t>Fortunately</w:t>
      </w:r>
      <w:r w:rsidR="11C05D4F">
        <w:t xml:space="preserve">, Vanderlande is not looking to produce </w:t>
      </w:r>
      <w:r>
        <w:t>the Dia-Bot</w:t>
      </w:r>
      <w:r w:rsidR="11C05D4F">
        <w:t xml:space="preserve"> for</w:t>
      </w:r>
      <w:r>
        <w:t xml:space="preserve"> this crowded</w:t>
      </w:r>
      <w:r w:rsidR="11C05D4F">
        <w:t xml:space="preserve"> market. They are aiming to design a solution fully for in</w:t>
      </w:r>
      <w:r w:rsidR="45EE2DA1">
        <w:t xml:space="preserve">-house use. This takes the pressure of patenting of the </w:t>
      </w:r>
      <w:r w:rsidR="7B21BD21">
        <w:t>team's</w:t>
      </w:r>
      <w:r w:rsidR="45EE2DA1">
        <w:t xml:space="preserve"> shoulders. As stated</w:t>
      </w:r>
      <w:r w:rsidR="35A33732">
        <w:t>,</w:t>
      </w:r>
      <w:r w:rsidR="45EE2DA1">
        <w:t xml:space="preserve"> the specific market for </w:t>
      </w:r>
      <w:r w:rsidR="7A4A2A65">
        <w:t>sensor</w:t>
      </w:r>
      <w:r w:rsidR="45EE2DA1">
        <w:t xml:space="preserve"> packed transverse robots is </w:t>
      </w:r>
      <w:r w:rsidR="77F5E493">
        <w:t>widespread</w:t>
      </w:r>
      <w:r w:rsidR="45EE2DA1">
        <w:t>. The bookend</w:t>
      </w:r>
      <w:r w:rsidR="083A2B4A">
        <w:t xml:space="preserve">s consist of </w:t>
      </w:r>
      <w:r w:rsidR="00DF7900">
        <w:t xml:space="preserve">cheap toy like designs as </w:t>
      </w:r>
      <w:r w:rsidR="751C794D">
        <w:t>depicted</w:t>
      </w:r>
      <w:r w:rsidR="00DF7900">
        <w:t xml:space="preserve"> below by a generic framed RC car with exposed </w:t>
      </w:r>
      <w:r w:rsidR="5EB4CC4B">
        <w:t>sensors</w:t>
      </w:r>
      <w:r w:rsidR="00DF7900">
        <w:t>, motors, and wiring. This design is very</w:t>
      </w:r>
      <w:r w:rsidR="18FF1B18">
        <w:t xml:space="preserve"> low cost with the typical price point falling between $50 and $250 dollars. This is </w:t>
      </w:r>
      <w:r w:rsidR="405A9B12">
        <w:t>juxtaposed</w:t>
      </w:r>
      <w:r w:rsidR="18FF1B18">
        <w:t xml:space="preserve"> by the </w:t>
      </w:r>
      <w:r w:rsidR="00D306EF">
        <w:t>top-of-the-line</w:t>
      </w:r>
      <w:r w:rsidR="18FF1B18">
        <w:t xml:space="preserve"> </w:t>
      </w:r>
      <w:r w:rsidR="4D2CEB6A">
        <w:t>type con</w:t>
      </w:r>
      <w:r w:rsidR="38F09774">
        <w:t>s</w:t>
      </w:r>
      <w:r w:rsidR="4D2CEB6A">
        <w:t>tructed of high end protected sensors with advanced processors and materials</w:t>
      </w:r>
      <w:r w:rsidR="6C201F0D">
        <w:t xml:space="preserve"> as </w:t>
      </w:r>
      <w:r w:rsidR="4D2CEB6A">
        <w:t xml:space="preserve">depicted by the </w:t>
      </w:r>
      <w:proofErr w:type="spellStart"/>
      <w:r w:rsidR="4D2CEB6A">
        <w:t>ROSbot</w:t>
      </w:r>
      <w:proofErr w:type="spellEnd"/>
      <w:r w:rsidR="00672178">
        <w:t xml:space="preserve"> [2]</w:t>
      </w:r>
      <w:r w:rsidR="4D2CEB6A">
        <w:t xml:space="preserve">. This top of the line can vary greatly in </w:t>
      </w:r>
      <w:r w:rsidR="458DD840">
        <w:t>size</w:t>
      </w:r>
      <w:r w:rsidR="4D2CEB6A">
        <w:t xml:space="preserve"> and appl</w:t>
      </w:r>
      <w:r w:rsidR="5272E876">
        <w:t xml:space="preserve">ication which increases the price range. Robots of this </w:t>
      </w:r>
      <w:r w:rsidR="5ADA3838">
        <w:t>stature</w:t>
      </w:r>
      <w:r w:rsidR="5272E876">
        <w:t xml:space="preserve"> can be anywhere from</w:t>
      </w:r>
      <w:r w:rsidR="2FE98B02">
        <w:t xml:space="preserve"> $2,000 to $45,000 dollars.</w:t>
      </w:r>
      <w:r w:rsidR="00847374">
        <w:t xml:space="preserve"> Examples of th</w:t>
      </w:r>
      <w:r w:rsidR="00266707">
        <w:t xml:space="preserve">ese products can be seen in </w:t>
      </w:r>
      <w:r w:rsidR="00266707">
        <w:rPr>
          <w:b/>
          <w:bCs/>
        </w:rPr>
        <w:t xml:space="preserve">Figure </w:t>
      </w:r>
      <w:r w:rsidR="00B72540">
        <w:rPr>
          <w:b/>
          <w:bCs/>
        </w:rPr>
        <w:t>3</w:t>
      </w:r>
      <w:r w:rsidR="00266707">
        <w:rPr>
          <w:b/>
          <w:bCs/>
        </w:rPr>
        <w:t xml:space="preserve"> </w:t>
      </w:r>
      <w:r w:rsidR="00266707">
        <w:t>below.</w:t>
      </w:r>
    </w:p>
    <w:p w14:paraId="50FA5200" w14:textId="2AFB3C5C" w:rsidR="00847374" w:rsidRPr="00C914D8" w:rsidRDefault="00FE60D2" w:rsidP="00C914D8">
      <w:r>
        <w:rPr>
          <w:noProof/>
        </w:rPr>
        <w:lastRenderedPageBreak/>
        <mc:AlternateContent>
          <mc:Choice Requires="wps">
            <w:drawing>
              <wp:anchor distT="0" distB="0" distL="114300" distR="114300" simplePos="0" relativeHeight="251658245" behindDoc="0" locked="0" layoutInCell="1" allowOverlap="1" wp14:anchorId="0EEB9F56" wp14:editId="2505C068">
                <wp:simplePos x="0" y="0"/>
                <wp:positionH relativeFrom="column">
                  <wp:posOffset>1024043</wp:posOffset>
                </wp:positionH>
                <wp:positionV relativeFrom="paragraph">
                  <wp:posOffset>2167255</wp:posOffset>
                </wp:positionV>
                <wp:extent cx="4275455" cy="635"/>
                <wp:effectExtent l="0" t="0" r="4445" b="0"/>
                <wp:wrapTopAndBottom/>
                <wp:docPr id="27" name="Text Box 27"/>
                <wp:cNvGraphicFramePr/>
                <a:graphic xmlns:a="http://schemas.openxmlformats.org/drawingml/2006/main">
                  <a:graphicData uri="http://schemas.microsoft.com/office/word/2010/wordprocessingShape">
                    <wps:wsp>
                      <wps:cNvSpPr txBox="1"/>
                      <wps:spPr>
                        <a:xfrm>
                          <a:off x="0" y="0"/>
                          <a:ext cx="4275455" cy="635"/>
                        </a:xfrm>
                        <a:prstGeom prst="rect">
                          <a:avLst/>
                        </a:prstGeom>
                        <a:solidFill>
                          <a:prstClr val="white"/>
                        </a:solidFill>
                        <a:ln>
                          <a:noFill/>
                        </a:ln>
                      </wps:spPr>
                      <wps:txbx>
                        <w:txbxContent>
                          <w:p w14:paraId="095B26EA" w14:textId="6B799923" w:rsidR="00FE60D2" w:rsidRPr="00C914D8" w:rsidRDefault="00FE60D2" w:rsidP="00FE60D2">
                            <w:pPr>
                              <w:pStyle w:val="Caption"/>
                              <w:rPr>
                                <w:i w:val="0"/>
                                <w:iCs w:val="0"/>
                                <w:noProof/>
                                <w:color w:val="auto"/>
                                <w:sz w:val="22"/>
                                <w:szCs w:val="22"/>
                              </w:rPr>
                            </w:pPr>
                            <w:r w:rsidRPr="00C914D8">
                              <w:rPr>
                                <w:b/>
                                <w:bCs/>
                                <w:i w:val="0"/>
                                <w:iCs w:val="0"/>
                                <w:color w:val="auto"/>
                                <w:sz w:val="22"/>
                                <w:szCs w:val="22"/>
                              </w:rPr>
                              <w:t xml:space="preserve">Figure </w:t>
                            </w:r>
                            <w:r w:rsidRPr="00C914D8">
                              <w:rPr>
                                <w:b/>
                                <w:bCs/>
                                <w:i w:val="0"/>
                                <w:iCs w:val="0"/>
                                <w:color w:val="auto"/>
                                <w:sz w:val="22"/>
                                <w:szCs w:val="22"/>
                              </w:rPr>
                              <w:fldChar w:fldCharType="begin"/>
                            </w:r>
                            <w:r w:rsidRPr="00C914D8">
                              <w:rPr>
                                <w:b/>
                                <w:bCs/>
                                <w:i w:val="0"/>
                                <w:iCs w:val="0"/>
                                <w:color w:val="auto"/>
                                <w:sz w:val="22"/>
                                <w:szCs w:val="22"/>
                              </w:rPr>
                              <w:instrText xml:space="preserve"> SEQ Figure \* ARABIC </w:instrText>
                            </w:r>
                            <w:r w:rsidRPr="00C914D8">
                              <w:rPr>
                                <w:b/>
                                <w:bCs/>
                                <w:i w:val="0"/>
                                <w:iCs w:val="0"/>
                                <w:color w:val="auto"/>
                                <w:sz w:val="22"/>
                                <w:szCs w:val="22"/>
                              </w:rPr>
                              <w:fldChar w:fldCharType="separate"/>
                            </w:r>
                            <w:r w:rsidR="00DB4F83">
                              <w:rPr>
                                <w:b/>
                                <w:bCs/>
                                <w:i w:val="0"/>
                                <w:iCs w:val="0"/>
                                <w:noProof/>
                                <w:color w:val="auto"/>
                                <w:sz w:val="22"/>
                                <w:szCs w:val="22"/>
                              </w:rPr>
                              <w:t>3</w:t>
                            </w:r>
                            <w:r w:rsidRPr="00C914D8">
                              <w:rPr>
                                <w:b/>
                                <w:bCs/>
                                <w:i w:val="0"/>
                                <w:iCs w:val="0"/>
                                <w:color w:val="auto"/>
                                <w:sz w:val="22"/>
                                <w:szCs w:val="22"/>
                              </w:rPr>
                              <w:fldChar w:fldCharType="end"/>
                            </w:r>
                            <w:r w:rsidRPr="00C914D8">
                              <w:rPr>
                                <w:b/>
                                <w:bCs/>
                                <w:i w:val="0"/>
                                <w:iCs w:val="0"/>
                                <w:color w:val="auto"/>
                                <w:sz w:val="22"/>
                                <w:szCs w:val="22"/>
                              </w:rPr>
                              <w:t>:</w:t>
                            </w:r>
                            <w:r w:rsidRPr="00C914D8">
                              <w:rPr>
                                <w:i w:val="0"/>
                                <w:iCs w:val="0"/>
                                <w:color w:val="auto"/>
                                <w:sz w:val="22"/>
                                <w:szCs w:val="22"/>
                              </w:rPr>
                              <w:t xml:space="preserve"> Examples of existing products similar in function to the Dia-Bot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B9F56" id="Text Box 27" o:spid="_x0000_s1030" type="#_x0000_t202" style="position:absolute;margin-left:80.65pt;margin-top:170.65pt;width:336.6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QZvLwIAAGY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6x5kV&#10;hjTaqS6wz9AxchE/rfM5pW0dJYaO/KTz4PfkjLC7Ck38EiBGcWL6fGU3VpPkvJnezW5mM84kxW4/&#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" stroked="f">
                <v:textbox style="mso-fit-shape-to-text:t" inset="0,0,0,0">
                  <w:txbxContent>
                    <w:p w14:paraId="095B26EA" w14:textId="6B799923" w:rsidR="00FE60D2" w:rsidRPr="00C914D8" w:rsidRDefault="00FE60D2" w:rsidP="00FE60D2">
                      <w:pPr>
                        <w:pStyle w:val="Caption"/>
                        <w:rPr>
                          <w:i w:val="0"/>
                          <w:iCs w:val="0"/>
                          <w:noProof/>
                          <w:color w:val="auto"/>
                          <w:sz w:val="22"/>
                          <w:szCs w:val="22"/>
                        </w:rPr>
                      </w:pPr>
                      <w:r w:rsidRPr="00C914D8">
                        <w:rPr>
                          <w:b/>
                          <w:bCs/>
                          <w:i w:val="0"/>
                          <w:iCs w:val="0"/>
                          <w:color w:val="auto"/>
                          <w:sz w:val="22"/>
                          <w:szCs w:val="22"/>
                        </w:rPr>
                        <w:t xml:space="preserve">Figure </w:t>
                      </w:r>
                      <w:r w:rsidRPr="00C914D8">
                        <w:rPr>
                          <w:b/>
                          <w:bCs/>
                          <w:i w:val="0"/>
                          <w:iCs w:val="0"/>
                          <w:color w:val="auto"/>
                          <w:sz w:val="22"/>
                          <w:szCs w:val="22"/>
                        </w:rPr>
                        <w:fldChar w:fldCharType="begin"/>
                      </w:r>
                      <w:r w:rsidRPr="00C914D8">
                        <w:rPr>
                          <w:b/>
                          <w:bCs/>
                          <w:i w:val="0"/>
                          <w:iCs w:val="0"/>
                          <w:color w:val="auto"/>
                          <w:sz w:val="22"/>
                          <w:szCs w:val="22"/>
                        </w:rPr>
                        <w:instrText xml:space="preserve"> SEQ Figure \* ARABIC </w:instrText>
                      </w:r>
                      <w:r w:rsidRPr="00C914D8">
                        <w:rPr>
                          <w:b/>
                          <w:bCs/>
                          <w:i w:val="0"/>
                          <w:iCs w:val="0"/>
                          <w:color w:val="auto"/>
                          <w:sz w:val="22"/>
                          <w:szCs w:val="22"/>
                        </w:rPr>
                        <w:fldChar w:fldCharType="separate"/>
                      </w:r>
                      <w:r w:rsidR="00DB4F83">
                        <w:rPr>
                          <w:b/>
                          <w:bCs/>
                          <w:i w:val="0"/>
                          <w:iCs w:val="0"/>
                          <w:noProof/>
                          <w:color w:val="auto"/>
                          <w:sz w:val="22"/>
                          <w:szCs w:val="22"/>
                        </w:rPr>
                        <w:t>3</w:t>
                      </w:r>
                      <w:r w:rsidRPr="00C914D8">
                        <w:rPr>
                          <w:b/>
                          <w:bCs/>
                          <w:i w:val="0"/>
                          <w:iCs w:val="0"/>
                          <w:color w:val="auto"/>
                          <w:sz w:val="22"/>
                          <w:szCs w:val="22"/>
                        </w:rPr>
                        <w:fldChar w:fldCharType="end"/>
                      </w:r>
                      <w:r w:rsidRPr="00C914D8">
                        <w:rPr>
                          <w:b/>
                          <w:bCs/>
                          <w:i w:val="0"/>
                          <w:iCs w:val="0"/>
                          <w:color w:val="auto"/>
                          <w:sz w:val="22"/>
                          <w:szCs w:val="22"/>
                        </w:rPr>
                        <w:t>:</w:t>
                      </w:r>
                      <w:r w:rsidRPr="00C914D8">
                        <w:rPr>
                          <w:i w:val="0"/>
                          <w:iCs w:val="0"/>
                          <w:color w:val="auto"/>
                          <w:sz w:val="22"/>
                          <w:szCs w:val="22"/>
                        </w:rPr>
                        <w:t xml:space="preserve"> Examples of existing products similar in function to the Dia-Bot</w:t>
                      </w:r>
                    </w:p>
                  </w:txbxContent>
                </v:textbox>
                <w10:wrap type="topAndBottom"/>
              </v:shape>
            </w:pict>
          </mc:Fallback>
        </mc:AlternateContent>
      </w:r>
      <w:r w:rsidR="006D6AE8">
        <w:rPr>
          <w:noProof/>
        </w:rPr>
        <mc:AlternateContent>
          <mc:Choice Requires="wps">
            <w:drawing>
              <wp:anchor distT="45720" distB="45720" distL="114300" distR="114300" simplePos="0" relativeHeight="251658242" behindDoc="0" locked="0" layoutInCell="1" allowOverlap="1" wp14:anchorId="5D89F476" wp14:editId="55A8935B">
                <wp:simplePos x="0" y="0"/>
                <wp:positionH relativeFrom="margin">
                  <wp:posOffset>328442</wp:posOffset>
                </wp:positionH>
                <wp:positionV relativeFrom="paragraph">
                  <wp:posOffset>0</wp:posOffset>
                </wp:positionV>
                <wp:extent cx="6079490" cy="3390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9490" cy="339090"/>
                        </a:xfrm>
                        <a:prstGeom prst="rect">
                          <a:avLst/>
                        </a:prstGeom>
                        <a:noFill/>
                        <a:ln w="9525">
                          <a:noFill/>
                          <a:miter lim="800000"/>
                          <a:headEnd/>
                          <a:tailEnd/>
                        </a:ln>
                      </wps:spPr>
                      <wps:txbx>
                        <w:txbxContent>
                          <w:p w14:paraId="60AC4128" w14:textId="24D55138" w:rsidR="006D6AE8" w:rsidRPr="006D6AE8" w:rsidRDefault="006D6AE8">
                            <w:pPr>
                              <w:rPr>
                                <w:i/>
                                <w:iCs/>
                              </w:rPr>
                            </w:pPr>
                            <w:r w:rsidRPr="006D6AE8">
                              <w:rPr>
                                <w:i/>
                                <w:iCs/>
                              </w:rPr>
                              <w:t>Low-end market                                                                                                High-end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9F476" id="Text Box 2" o:spid="_x0000_s1031" type="#_x0000_t202" style="position:absolute;margin-left:25.85pt;margin-top:0;width:478.7pt;height:26.7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j6DgIAAPs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" filled="f" stroked="f">
                <v:textbox>
                  <w:txbxContent>
                    <w:p w14:paraId="60AC4128" w14:textId="24D55138" w:rsidR="006D6AE8" w:rsidRPr="006D6AE8" w:rsidRDefault="006D6AE8">
                      <w:pPr>
                        <w:rPr>
                          <w:i/>
                          <w:iCs/>
                        </w:rPr>
                      </w:pPr>
                      <w:r w:rsidRPr="006D6AE8">
                        <w:rPr>
                          <w:i/>
                          <w:iCs/>
                        </w:rPr>
                        <w:t>Low-end market                                                                                                High-end market</w:t>
                      </w:r>
                    </w:p>
                  </w:txbxContent>
                </v:textbox>
                <w10:wrap type="square" anchorx="margin"/>
              </v:shape>
            </w:pict>
          </mc:Fallback>
        </mc:AlternateContent>
      </w:r>
      <w:r w:rsidR="00847374">
        <w:rPr>
          <w:noProof/>
        </w:rPr>
        <w:drawing>
          <wp:anchor distT="0" distB="0" distL="114300" distR="114300" simplePos="0" relativeHeight="251658248" behindDoc="0" locked="0" layoutInCell="1" allowOverlap="1" wp14:anchorId="178A587D" wp14:editId="090B0982">
            <wp:simplePos x="0" y="0"/>
            <wp:positionH relativeFrom="column">
              <wp:posOffset>3141266</wp:posOffset>
            </wp:positionH>
            <wp:positionV relativeFrom="paragraph">
              <wp:posOffset>313</wp:posOffset>
            </wp:positionV>
            <wp:extent cx="3106420" cy="2005330"/>
            <wp:effectExtent l="0" t="0" r="0" b="0"/>
            <wp:wrapTopAndBottom/>
            <wp:docPr id="1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cstate="print">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88D0393-1917-494E-A903-345E13712418}"/>
                        </a:ext>
                      </a:extLst>
                    </a:blip>
                    <a:stretch>
                      <a:fillRect/>
                    </a:stretch>
                  </pic:blipFill>
                  <pic:spPr>
                    <a:xfrm>
                      <a:off x="0" y="0"/>
                      <a:ext cx="3106420" cy="2005330"/>
                    </a:xfrm>
                    <a:prstGeom prst="rect">
                      <a:avLst/>
                    </a:prstGeom>
                  </pic:spPr>
                </pic:pic>
              </a:graphicData>
            </a:graphic>
          </wp:anchor>
        </w:drawing>
      </w:r>
      <w:r w:rsidR="00847374">
        <w:rPr>
          <w:noProof/>
        </w:rPr>
        <w:drawing>
          <wp:anchor distT="0" distB="0" distL="114300" distR="114300" simplePos="0" relativeHeight="251658249" behindDoc="0" locked="0" layoutInCell="1" allowOverlap="1" wp14:anchorId="4765FABD" wp14:editId="0778804B">
            <wp:simplePos x="0" y="0"/>
            <wp:positionH relativeFrom="column">
              <wp:posOffset>-442150</wp:posOffset>
            </wp:positionH>
            <wp:positionV relativeFrom="paragraph">
              <wp:posOffset>352</wp:posOffset>
            </wp:positionV>
            <wp:extent cx="3429000" cy="2058670"/>
            <wp:effectExtent l="0" t="0" r="0" b="0"/>
            <wp:wrapTopAndBottom/>
            <wp:docPr id="11"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cstate="print">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523C6325-CC1C-439D-B442-B751736AC885}"/>
                        </a:ext>
                      </a:extLst>
                    </a:blip>
                    <a:srcRect r="477" b="37500"/>
                    <a:stretch>
                      <a:fillRect/>
                    </a:stretch>
                  </pic:blipFill>
                  <pic:spPr>
                    <a:xfrm>
                      <a:off x="0" y="0"/>
                      <a:ext cx="3429000" cy="2058670"/>
                    </a:xfrm>
                    <a:prstGeom prst="rect">
                      <a:avLst/>
                    </a:prstGeom>
                  </pic:spPr>
                </pic:pic>
              </a:graphicData>
            </a:graphic>
          </wp:anchor>
        </w:drawing>
      </w:r>
    </w:p>
    <w:p w14:paraId="7C7D8681" w14:textId="781FD800" w:rsidR="000423E3" w:rsidRDefault="00F474DF" w:rsidP="00F474DF">
      <w:pPr>
        <w:pStyle w:val="Heading2"/>
      </w:pPr>
      <w:bookmarkStart w:id="6" w:name="_Toc86227229"/>
      <w:r>
        <w:t xml:space="preserve">3. </w:t>
      </w:r>
      <w:r w:rsidR="000423E3">
        <w:t>Codes &amp; Standards</w:t>
      </w:r>
      <w:bookmarkEnd w:id="6"/>
    </w:p>
    <w:p w14:paraId="7468E4E3" w14:textId="60B17A13" w:rsidR="00AE4641" w:rsidRDefault="00707E83" w:rsidP="00C36FE4">
      <w:pPr>
        <w:ind w:firstLine="360"/>
      </w:pPr>
      <w:r>
        <w:t>Given that this ro</w:t>
      </w:r>
      <w:r w:rsidR="00B847BF">
        <w:t xml:space="preserve">bot </w:t>
      </w:r>
      <w:r w:rsidR="00703E0F">
        <w:t>must be picked up to be placed onto the warehousing system it will operate within</w:t>
      </w:r>
      <w:r w:rsidR="0087483D">
        <w:t>, it is important to consider the lifting</w:t>
      </w:r>
      <w:r w:rsidR="00EE0AE2">
        <w:t xml:space="preserve"> requirements. </w:t>
      </w:r>
      <w:r w:rsidR="00017C60">
        <w:t xml:space="preserve">While </w:t>
      </w:r>
      <w:r w:rsidR="00325EAC">
        <w:t>the Occupational Safety and Health Administration (</w:t>
      </w:r>
      <w:r w:rsidR="00017C60">
        <w:t>OSHA</w:t>
      </w:r>
      <w:r w:rsidR="00325EAC">
        <w:t>)</w:t>
      </w:r>
      <w:r w:rsidR="00017C60">
        <w:t xml:space="preserve"> does not have set regulations for acceptable weight to be lifting by a single person, or any other similar set regulations, it has worked with </w:t>
      </w:r>
      <w:r w:rsidR="00C37206">
        <w:t xml:space="preserve">the National Institute </w:t>
      </w:r>
      <w:r w:rsidR="00C5501E">
        <w:t>for Occupational Safety &amp; Health (NIOSH)</w:t>
      </w:r>
      <w:r w:rsidR="000311DF">
        <w:t xml:space="preserve"> to create</w:t>
      </w:r>
      <w:r w:rsidR="00D03AD5">
        <w:t xml:space="preserve"> a lifting equation</w:t>
      </w:r>
      <w:r w:rsidR="008156B0">
        <w:t>. This NIOSH lifting equation gives a risk factor</w:t>
      </w:r>
      <w:r w:rsidR="004E09F2">
        <w:t xml:space="preserve"> based on </w:t>
      </w:r>
      <w:r w:rsidR="000768EC">
        <w:t xml:space="preserve">considerations of the lifting activity such as </w:t>
      </w:r>
      <w:r w:rsidR="00CB6953">
        <w:t xml:space="preserve">objects horizontal distance from the body, vertical location of the object to the floor, distance the object needs to be moved vertically, </w:t>
      </w:r>
      <w:r w:rsidR="00964E27">
        <w:t xml:space="preserve">asymmetry angle or twisting requirement of the lift, frequency and duration of lifting activity, and the </w:t>
      </w:r>
      <w:r w:rsidR="009D173D">
        <w:t xml:space="preserve">quality of </w:t>
      </w:r>
      <w:r w:rsidR="00935149">
        <w:t xml:space="preserve">the coupling or grip to the object. </w:t>
      </w:r>
    </w:p>
    <w:p w14:paraId="5BFED627" w14:textId="5F0C7D6A" w:rsidR="00CE28DA" w:rsidRDefault="00F40919" w:rsidP="005B108C">
      <w:pPr>
        <w:ind w:firstLine="360"/>
      </w:pPr>
      <w:r>
        <w:tab/>
        <w:t>While not directly</w:t>
      </w:r>
      <w:r w:rsidR="003C0EB5">
        <w:t xml:space="preserve"> within the industry of the </w:t>
      </w:r>
      <w:r w:rsidR="00E350BE">
        <w:t>Dia-Bot</w:t>
      </w:r>
      <w:r w:rsidR="00444479">
        <w:t>,</w:t>
      </w:r>
      <w:r w:rsidR="003C0EB5">
        <w:t xml:space="preserve"> the </w:t>
      </w:r>
      <w:r w:rsidR="00F54456">
        <w:t>American Society</w:t>
      </w:r>
      <w:r w:rsidR="000F15F9">
        <w:t xml:space="preserve"> for Testing and Materials (ASTM) have standards for the testing of response robots that fall </w:t>
      </w:r>
      <w:r w:rsidR="00A8068A">
        <w:t xml:space="preserve">near to some of the functionalities necessary for the </w:t>
      </w:r>
      <w:r w:rsidR="00E350BE">
        <w:t>Dia-Bot</w:t>
      </w:r>
      <w:r w:rsidR="00A8068A">
        <w:t xml:space="preserve">. </w:t>
      </w:r>
      <w:r w:rsidR="00610518">
        <w:t xml:space="preserve">ASTM standard E2566 gives a testing procedure to ascertain the visual acuity of a response robot to perform their given visual sensing task </w:t>
      </w:r>
      <w:r w:rsidR="002871D2">
        <w:t xml:space="preserve">a </w:t>
      </w:r>
      <w:r w:rsidR="005B108C">
        <w:t xml:space="preserve">counted </w:t>
      </w:r>
      <w:r w:rsidR="002871D2">
        <w:t xml:space="preserve">number of times </w:t>
      </w:r>
      <w:r w:rsidR="00610518">
        <w:t xml:space="preserve">over a set </w:t>
      </w:r>
      <w:proofErr w:type="gramStart"/>
      <w:r w:rsidR="00610518">
        <w:t>period of time</w:t>
      </w:r>
      <w:proofErr w:type="gramEnd"/>
      <w:r w:rsidR="0038013B">
        <w:t xml:space="preserve"> [</w:t>
      </w:r>
      <w:r w:rsidR="00672178">
        <w:t>3</w:t>
      </w:r>
      <w:r w:rsidR="0038013B">
        <w:t>]</w:t>
      </w:r>
      <w:r w:rsidR="00610518">
        <w:t xml:space="preserve">. </w:t>
      </w:r>
      <w:r w:rsidR="002871D2">
        <w:t xml:space="preserve">ASTM standard E2802 gives a testing procedure to determine how well a response robot </w:t>
      </w:r>
      <w:proofErr w:type="gramStart"/>
      <w:r w:rsidR="002871D2">
        <w:t>is able to</w:t>
      </w:r>
      <w:proofErr w:type="gramEnd"/>
      <w:r w:rsidR="002871D2">
        <w:t xml:space="preserve"> overcome vertical obstacles</w:t>
      </w:r>
      <w:r w:rsidR="0038013B">
        <w:t xml:space="preserve"> [</w:t>
      </w:r>
      <w:r w:rsidR="00672178">
        <w:t>4</w:t>
      </w:r>
      <w:r w:rsidR="0038013B">
        <w:t>]</w:t>
      </w:r>
      <w:r w:rsidR="002871D2">
        <w:t>. ASTM standards E</w:t>
      </w:r>
      <w:r w:rsidR="0028484A">
        <w:t>2854 gives a testing procedure</w:t>
      </w:r>
      <w:r w:rsidR="0035642A">
        <w:t xml:space="preserve"> to measure the maximum range of wireless communication to complete tasks in line-of-sight</w:t>
      </w:r>
      <w:r w:rsidR="0038013B">
        <w:t xml:space="preserve"> [</w:t>
      </w:r>
      <w:r w:rsidR="00672178">
        <w:t>5</w:t>
      </w:r>
      <w:r w:rsidR="0038013B">
        <w:t>]</w:t>
      </w:r>
      <w:r w:rsidR="0035642A">
        <w:t xml:space="preserve">. While these tests are not required for our </w:t>
      </w:r>
      <w:r w:rsidR="00E350BE">
        <w:t>Dia-Bot</w:t>
      </w:r>
      <w:r w:rsidR="0035642A">
        <w:t xml:space="preserve">, they are helpful testing procedures for the validation and testing of the </w:t>
      </w:r>
      <w:r w:rsidR="00E350BE">
        <w:t>Dia-Bot</w:t>
      </w:r>
      <w:r w:rsidR="0035642A">
        <w:t>.</w:t>
      </w:r>
    </w:p>
    <w:p w14:paraId="66C7B811" w14:textId="77777777" w:rsidR="00B0451E" w:rsidRDefault="00B0451E" w:rsidP="005B108C">
      <w:pPr>
        <w:ind w:firstLine="360"/>
      </w:pPr>
    </w:p>
    <w:p w14:paraId="0C0B97DB" w14:textId="08CC99B1" w:rsidR="00AE4641" w:rsidRDefault="00F474DF" w:rsidP="00F474DF">
      <w:pPr>
        <w:pStyle w:val="Heading2"/>
      </w:pPr>
      <w:bookmarkStart w:id="7" w:name="_Toc86227230"/>
      <w:r>
        <w:lastRenderedPageBreak/>
        <w:t xml:space="preserve">4. </w:t>
      </w:r>
      <w:r w:rsidR="00AE4641">
        <w:t>Customer Requirements &amp; Engineering Design Specifications</w:t>
      </w:r>
      <w:bookmarkEnd w:id="7"/>
    </w:p>
    <w:p w14:paraId="4F23F09E" w14:textId="43A5B0F9" w:rsidR="00C149C3" w:rsidRDefault="00C149C3" w:rsidP="009960AA">
      <w:r>
        <w:t>A. Stakeholders</w:t>
      </w:r>
    </w:p>
    <w:p w14:paraId="5856B444" w14:textId="73A5C8D1" w:rsidR="00A3477A" w:rsidRDefault="00CF4963" w:rsidP="00D258CE">
      <w:r>
        <w:tab/>
      </w:r>
      <w:r w:rsidRPr="00DA2A5E">
        <w:rPr>
          <w:b/>
          <w:bCs/>
        </w:rPr>
        <w:t xml:space="preserve">Table </w:t>
      </w:r>
      <w:r w:rsidR="00DA2A5E" w:rsidRPr="00DA2A5E">
        <w:rPr>
          <w:b/>
          <w:bCs/>
        </w:rPr>
        <w:t>1</w:t>
      </w:r>
      <w:r>
        <w:t xml:space="preserve"> provides a detailed analysis of the stakeholder interest in the </w:t>
      </w:r>
      <w:r w:rsidR="00E350BE">
        <w:t>Dia-Bot</w:t>
      </w:r>
      <w:r>
        <w:t xml:space="preserve">. </w:t>
      </w:r>
      <w:r w:rsidR="00212F20" w:rsidRPr="00464842">
        <w:rPr>
          <w:b/>
          <w:bCs/>
        </w:rPr>
        <w:t xml:space="preserve">Figure </w:t>
      </w:r>
      <w:r w:rsidR="00A3477A">
        <w:rPr>
          <w:b/>
          <w:bCs/>
        </w:rPr>
        <w:t>4</w:t>
      </w:r>
      <w:r w:rsidR="00212F20">
        <w:t xml:space="preserve"> </w:t>
      </w:r>
      <w:r w:rsidR="00366734">
        <w:t>shows an overview of the stakeholder</w:t>
      </w:r>
      <w:r w:rsidR="009960AA">
        <w:t xml:space="preserve"> </w:t>
      </w:r>
      <w:r w:rsidR="00366734">
        <w:t xml:space="preserve">analysis in a </w:t>
      </w:r>
      <w:r w:rsidR="00330DCA">
        <w:t xml:space="preserve">stakeholder 2x2 chart. </w:t>
      </w:r>
    </w:p>
    <w:p w14:paraId="38F2DE67" w14:textId="47D8F9AF" w:rsidR="000D41CF" w:rsidRPr="000D41CF" w:rsidRDefault="000D41CF" w:rsidP="000D41CF">
      <w:pPr>
        <w:pStyle w:val="Caption"/>
        <w:keepNext/>
        <w:jc w:val="center"/>
        <w:rPr>
          <w:i w:val="0"/>
          <w:iCs w:val="0"/>
          <w:color w:val="auto"/>
          <w:sz w:val="22"/>
          <w:szCs w:val="22"/>
        </w:rPr>
      </w:pPr>
      <w:r w:rsidRPr="000D41CF">
        <w:rPr>
          <w:b/>
          <w:bCs/>
          <w:i w:val="0"/>
          <w:iCs w:val="0"/>
          <w:color w:val="auto"/>
          <w:sz w:val="22"/>
          <w:szCs w:val="22"/>
        </w:rPr>
        <w:t xml:space="preserve">Table </w:t>
      </w:r>
      <w:r w:rsidRPr="000D41CF">
        <w:rPr>
          <w:b/>
          <w:bCs/>
          <w:i w:val="0"/>
          <w:iCs w:val="0"/>
          <w:color w:val="auto"/>
          <w:sz w:val="22"/>
          <w:szCs w:val="22"/>
        </w:rPr>
        <w:fldChar w:fldCharType="begin"/>
      </w:r>
      <w:r w:rsidRPr="000D41CF">
        <w:rPr>
          <w:b/>
          <w:bCs/>
          <w:i w:val="0"/>
          <w:iCs w:val="0"/>
          <w:color w:val="auto"/>
          <w:sz w:val="22"/>
          <w:szCs w:val="22"/>
        </w:rPr>
        <w:instrText xml:space="preserve"> SEQ Table \* ARABIC </w:instrText>
      </w:r>
      <w:r w:rsidRPr="000D41CF">
        <w:rPr>
          <w:b/>
          <w:bCs/>
          <w:i w:val="0"/>
          <w:iCs w:val="0"/>
          <w:color w:val="auto"/>
          <w:sz w:val="22"/>
          <w:szCs w:val="22"/>
        </w:rPr>
        <w:fldChar w:fldCharType="separate"/>
      </w:r>
      <w:r w:rsidR="00BD0B18">
        <w:rPr>
          <w:b/>
          <w:bCs/>
          <w:i w:val="0"/>
          <w:iCs w:val="0"/>
          <w:noProof/>
          <w:color w:val="auto"/>
          <w:sz w:val="22"/>
          <w:szCs w:val="22"/>
        </w:rPr>
        <w:t>1</w:t>
      </w:r>
      <w:r w:rsidRPr="000D41CF">
        <w:rPr>
          <w:b/>
          <w:bCs/>
          <w:i w:val="0"/>
          <w:iCs w:val="0"/>
          <w:color w:val="auto"/>
          <w:sz w:val="22"/>
          <w:szCs w:val="22"/>
        </w:rPr>
        <w:fldChar w:fldCharType="end"/>
      </w:r>
      <w:r w:rsidRPr="000D41CF">
        <w:rPr>
          <w:b/>
          <w:bCs/>
          <w:i w:val="0"/>
          <w:iCs w:val="0"/>
          <w:color w:val="auto"/>
          <w:sz w:val="22"/>
          <w:szCs w:val="22"/>
        </w:rPr>
        <w:t>:</w:t>
      </w:r>
      <w:r w:rsidRPr="000D41CF">
        <w:rPr>
          <w:i w:val="0"/>
          <w:iCs w:val="0"/>
          <w:color w:val="auto"/>
          <w:sz w:val="22"/>
          <w:szCs w:val="22"/>
        </w:rPr>
        <w:t xml:space="preserve"> Stakeholder Analysis</w:t>
      </w:r>
    </w:p>
    <w:tbl>
      <w:tblPr>
        <w:tblStyle w:val="TableGrid"/>
        <w:tblW w:w="0" w:type="auto"/>
        <w:tblLook w:val="04A0" w:firstRow="1" w:lastRow="0" w:firstColumn="1" w:lastColumn="0" w:noHBand="0" w:noVBand="1"/>
      </w:tblPr>
      <w:tblGrid>
        <w:gridCol w:w="1705"/>
        <w:gridCol w:w="3150"/>
        <w:gridCol w:w="984"/>
        <w:gridCol w:w="1274"/>
        <w:gridCol w:w="2237"/>
      </w:tblGrid>
      <w:tr w:rsidR="00330DCA" w14:paraId="561D0C2F" w14:textId="77777777" w:rsidTr="00954EF1">
        <w:tc>
          <w:tcPr>
            <w:tcW w:w="1705" w:type="dxa"/>
            <w:vAlign w:val="bottom"/>
          </w:tcPr>
          <w:p w14:paraId="6B73D51B" w14:textId="09B96197" w:rsidR="00330DCA" w:rsidRPr="00344D48" w:rsidRDefault="00D77FF6" w:rsidP="00954EF1">
            <w:pPr>
              <w:rPr>
                <w:b/>
                <w:bCs/>
              </w:rPr>
            </w:pPr>
            <w:r w:rsidRPr="00344D48">
              <w:rPr>
                <w:b/>
                <w:bCs/>
              </w:rPr>
              <w:t>Stakeholder</w:t>
            </w:r>
          </w:p>
        </w:tc>
        <w:tc>
          <w:tcPr>
            <w:tcW w:w="3150" w:type="dxa"/>
            <w:vAlign w:val="bottom"/>
          </w:tcPr>
          <w:p w14:paraId="55C36BF6" w14:textId="199729DE" w:rsidR="00330DCA" w:rsidRPr="00344D48" w:rsidRDefault="00D77FF6" w:rsidP="00954EF1">
            <w:pPr>
              <w:rPr>
                <w:b/>
                <w:bCs/>
              </w:rPr>
            </w:pPr>
            <w:r w:rsidRPr="00344D48">
              <w:rPr>
                <w:b/>
                <w:bCs/>
              </w:rPr>
              <w:t>Interests</w:t>
            </w:r>
          </w:p>
        </w:tc>
        <w:tc>
          <w:tcPr>
            <w:tcW w:w="984" w:type="dxa"/>
            <w:vAlign w:val="bottom"/>
          </w:tcPr>
          <w:p w14:paraId="729C085D" w14:textId="77777777" w:rsidR="004C44A3" w:rsidRDefault="00D77FF6" w:rsidP="00954EF1">
            <w:pPr>
              <w:rPr>
                <w:b/>
                <w:bCs/>
              </w:rPr>
            </w:pPr>
            <w:r w:rsidRPr="00344D48">
              <w:rPr>
                <w:b/>
                <w:bCs/>
              </w:rPr>
              <w:t>Impact</w:t>
            </w:r>
          </w:p>
          <w:p w14:paraId="45119FA6" w14:textId="32A80386" w:rsidR="00330DCA" w:rsidRPr="00344D48" w:rsidRDefault="00D77FF6" w:rsidP="00954EF1">
            <w:pPr>
              <w:rPr>
                <w:b/>
                <w:bCs/>
              </w:rPr>
            </w:pPr>
            <w:r w:rsidRPr="00344D48">
              <w:rPr>
                <w:b/>
                <w:bCs/>
              </w:rPr>
              <w:t>/Effect</w:t>
            </w:r>
          </w:p>
        </w:tc>
        <w:tc>
          <w:tcPr>
            <w:tcW w:w="1274" w:type="dxa"/>
            <w:vAlign w:val="bottom"/>
          </w:tcPr>
          <w:p w14:paraId="502670A1" w14:textId="00C516EC" w:rsidR="00330DCA" w:rsidRPr="00344D48" w:rsidRDefault="00344D48" w:rsidP="00954EF1">
            <w:pPr>
              <w:rPr>
                <w:b/>
                <w:bCs/>
              </w:rPr>
            </w:pPr>
            <w:r w:rsidRPr="00344D48">
              <w:rPr>
                <w:b/>
                <w:bCs/>
              </w:rPr>
              <w:t>Importance</w:t>
            </w:r>
          </w:p>
        </w:tc>
        <w:tc>
          <w:tcPr>
            <w:tcW w:w="2237" w:type="dxa"/>
            <w:vAlign w:val="bottom"/>
          </w:tcPr>
          <w:p w14:paraId="6DBBBBB5" w14:textId="0BF134A2" w:rsidR="00330DCA" w:rsidRPr="00344D48" w:rsidRDefault="00344D48" w:rsidP="00954EF1">
            <w:pPr>
              <w:rPr>
                <w:b/>
                <w:bCs/>
              </w:rPr>
            </w:pPr>
            <w:r w:rsidRPr="00344D48">
              <w:rPr>
                <w:b/>
                <w:bCs/>
              </w:rPr>
              <w:t>Influence Scope</w:t>
            </w:r>
          </w:p>
        </w:tc>
      </w:tr>
      <w:tr w:rsidR="00330DCA" w14:paraId="78E64E44" w14:textId="77777777" w:rsidTr="00091F81">
        <w:tc>
          <w:tcPr>
            <w:tcW w:w="1705" w:type="dxa"/>
            <w:vAlign w:val="bottom"/>
          </w:tcPr>
          <w:p w14:paraId="3369439D" w14:textId="29E85607" w:rsidR="00330DCA" w:rsidRPr="00230F89" w:rsidRDefault="00344D48" w:rsidP="00091F81">
            <w:pPr>
              <w:rPr>
                <w:sz w:val="20"/>
                <w:szCs w:val="20"/>
              </w:rPr>
            </w:pPr>
            <w:r w:rsidRPr="00230F89">
              <w:rPr>
                <w:sz w:val="20"/>
                <w:szCs w:val="20"/>
              </w:rPr>
              <w:t>Georgia Tech</w:t>
            </w:r>
          </w:p>
        </w:tc>
        <w:tc>
          <w:tcPr>
            <w:tcW w:w="3150" w:type="dxa"/>
            <w:vAlign w:val="bottom"/>
          </w:tcPr>
          <w:p w14:paraId="68539E06" w14:textId="491D9DF3" w:rsidR="00330DCA" w:rsidRPr="00230F89" w:rsidRDefault="00344D48" w:rsidP="00091F81">
            <w:pPr>
              <w:rPr>
                <w:sz w:val="20"/>
                <w:szCs w:val="20"/>
              </w:rPr>
            </w:pPr>
            <w:r w:rsidRPr="00230F89">
              <w:rPr>
                <w:sz w:val="20"/>
                <w:szCs w:val="20"/>
              </w:rPr>
              <w:t xml:space="preserve">Documentation, expo </w:t>
            </w:r>
            <w:r w:rsidR="00C63672" w:rsidRPr="00230F89">
              <w:rPr>
                <w:sz w:val="20"/>
                <w:szCs w:val="20"/>
              </w:rPr>
              <w:t>demonstration</w:t>
            </w:r>
            <w:r w:rsidRPr="00230F89">
              <w:rPr>
                <w:sz w:val="20"/>
                <w:szCs w:val="20"/>
              </w:rPr>
              <w:t xml:space="preserve">, </w:t>
            </w:r>
            <w:r w:rsidR="00C63672" w:rsidRPr="00230F89">
              <w:rPr>
                <w:sz w:val="20"/>
                <w:szCs w:val="20"/>
              </w:rPr>
              <w:t>creativity</w:t>
            </w:r>
            <w:r w:rsidRPr="00230F89">
              <w:rPr>
                <w:sz w:val="20"/>
                <w:szCs w:val="20"/>
              </w:rPr>
              <w:t xml:space="preserve">, innovation, problem </w:t>
            </w:r>
            <w:r w:rsidR="00C63672" w:rsidRPr="00230F89">
              <w:rPr>
                <w:sz w:val="20"/>
                <w:szCs w:val="20"/>
              </w:rPr>
              <w:t>definition, analysis, and design validation</w:t>
            </w:r>
          </w:p>
        </w:tc>
        <w:tc>
          <w:tcPr>
            <w:tcW w:w="984" w:type="dxa"/>
            <w:vAlign w:val="bottom"/>
          </w:tcPr>
          <w:p w14:paraId="6AE22AA9" w14:textId="6058BD7F" w:rsidR="00330DCA" w:rsidRPr="00230F89" w:rsidRDefault="00C63672" w:rsidP="00091F81">
            <w:pPr>
              <w:rPr>
                <w:sz w:val="20"/>
                <w:szCs w:val="20"/>
              </w:rPr>
            </w:pPr>
            <w:r w:rsidRPr="00230F89">
              <w:rPr>
                <w:sz w:val="20"/>
                <w:szCs w:val="20"/>
              </w:rPr>
              <w:t>Low</w:t>
            </w:r>
          </w:p>
        </w:tc>
        <w:tc>
          <w:tcPr>
            <w:tcW w:w="1274" w:type="dxa"/>
            <w:vAlign w:val="bottom"/>
          </w:tcPr>
          <w:p w14:paraId="018B9779" w14:textId="47DD4381" w:rsidR="00330DCA" w:rsidRPr="00230F89" w:rsidRDefault="00564684" w:rsidP="00091F81">
            <w:pPr>
              <w:rPr>
                <w:sz w:val="20"/>
                <w:szCs w:val="20"/>
              </w:rPr>
            </w:pPr>
            <w:r>
              <w:rPr>
                <w:sz w:val="20"/>
                <w:szCs w:val="20"/>
              </w:rPr>
              <w:t>2</w:t>
            </w:r>
          </w:p>
        </w:tc>
        <w:tc>
          <w:tcPr>
            <w:tcW w:w="2237" w:type="dxa"/>
            <w:vAlign w:val="bottom"/>
          </w:tcPr>
          <w:p w14:paraId="633EBD05" w14:textId="61B07A79" w:rsidR="00330DCA" w:rsidRPr="00230F89" w:rsidRDefault="00C63672" w:rsidP="00091F81">
            <w:pPr>
              <w:rPr>
                <w:sz w:val="20"/>
                <w:szCs w:val="20"/>
              </w:rPr>
            </w:pPr>
            <w:r w:rsidRPr="00230F89">
              <w:rPr>
                <w:sz w:val="20"/>
                <w:szCs w:val="20"/>
              </w:rPr>
              <w:t>Timeline, documentation, course requirements</w:t>
            </w:r>
          </w:p>
        </w:tc>
      </w:tr>
      <w:tr w:rsidR="00330DCA" w14:paraId="69B00E04" w14:textId="77777777" w:rsidTr="00091F81">
        <w:tc>
          <w:tcPr>
            <w:tcW w:w="1705" w:type="dxa"/>
            <w:vAlign w:val="bottom"/>
          </w:tcPr>
          <w:p w14:paraId="3655901F" w14:textId="31E1BEA9" w:rsidR="00330DCA" w:rsidRPr="00230F89" w:rsidRDefault="00DA2A5E" w:rsidP="00091F81">
            <w:pPr>
              <w:rPr>
                <w:sz w:val="20"/>
                <w:szCs w:val="20"/>
              </w:rPr>
            </w:pPr>
            <w:r>
              <w:rPr>
                <w:sz w:val="20"/>
                <w:szCs w:val="20"/>
              </w:rPr>
              <w:t xml:space="preserve">Primary </w:t>
            </w:r>
            <w:r w:rsidR="00C63672" w:rsidRPr="00230F89">
              <w:rPr>
                <w:sz w:val="20"/>
                <w:szCs w:val="20"/>
              </w:rPr>
              <w:t>Advisor (Dr.</w:t>
            </w:r>
            <w:r w:rsidR="00482BD7">
              <w:rPr>
                <w:sz w:val="20"/>
                <w:szCs w:val="20"/>
              </w:rPr>
              <w:t xml:space="preserve"> </w:t>
            </w:r>
            <w:r w:rsidR="00C63672" w:rsidRPr="00230F89">
              <w:rPr>
                <w:sz w:val="20"/>
                <w:szCs w:val="20"/>
              </w:rPr>
              <w:t>Jiao)</w:t>
            </w:r>
          </w:p>
        </w:tc>
        <w:tc>
          <w:tcPr>
            <w:tcW w:w="3150" w:type="dxa"/>
            <w:vAlign w:val="bottom"/>
          </w:tcPr>
          <w:p w14:paraId="0B86D433" w14:textId="6E9BF010" w:rsidR="00330DCA" w:rsidRPr="00230F89" w:rsidRDefault="00A52CF7" w:rsidP="00091F81">
            <w:pPr>
              <w:rPr>
                <w:sz w:val="20"/>
                <w:szCs w:val="20"/>
              </w:rPr>
            </w:pPr>
            <w:r w:rsidRPr="00230F89">
              <w:rPr>
                <w:sz w:val="20"/>
                <w:szCs w:val="20"/>
              </w:rPr>
              <w:t xml:space="preserve">Documentation, creativity, </w:t>
            </w:r>
            <w:r w:rsidR="003A6162" w:rsidRPr="00230F89">
              <w:rPr>
                <w:sz w:val="20"/>
                <w:szCs w:val="20"/>
              </w:rPr>
              <w:t>innovation, problem definition, anal</w:t>
            </w:r>
            <w:r w:rsidR="00230F89" w:rsidRPr="00230F89">
              <w:rPr>
                <w:sz w:val="20"/>
                <w:szCs w:val="20"/>
              </w:rPr>
              <w:t>ysis, and design verification</w:t>
            </w:r>
          </w:p>
        </w:tc>
        <w:tc>
          <w:tcPr>
            <w:tcW w:w="984" w:type="dxa"/>
            <w:vAlign w:val="bottom"/>
          </w:tcPr>
          <w:p w14:paraId="4E876153" w14:textId="48DF34CB" w:rsidR="00330DCA" w:rsidRPr="00230F89" w:rsidRDefault="00C63672" w:rsidP="00091F81">
            <w:pPr>
              <w:rPr>
                <w:sz w:val="20"/>
                <w:szCs w:val="20"/>
              </w:rPr>
            </w:pPr>
            <w:r w:rsidRPr="00230F89">
              <w:rPr>
                <w:sz w:val="20"/>
                <w:szCs w:val="20"/>
              </w:rPr>
              <w:t>Medium</w:t>
            </w:r>
          </w:p>
        </w:tc>
        <w:tc>
          <w:tcPr>
            <w:tcW w:w="1274" w:type="dxa"/>
            <w:vAlign w:val="bottom"/>
          </w:tcPr>
          <w:p w14:paraId="3AAD7ADB" w14:textId="35F934D3" w:rsidR="00330DCA" w:rsidRPr="00230F89" w:rsidRDefault="00C63672" w:rsidP="00091F81">
            <w:pPr>
              <w:rPr>
                <w:sz w:val="20"/>
                <w:szCs w:val="20"/>
              </w:rPr>
            </w:pPr>
            <w:r w:rsidRPr="00230F89">
              <w:rPr>
                <w:sz w:val="20"/>
                <w:szCs w:val="20"/>
              </w:rPr>
              <w:t>2</w:t>
            </w:r>
          </w:p>
        </w:tc>
        <w:tc>
          <w:tcPr>
            <w:tcW w:w="2237" w:type="dxa"/>
            <w:vAlign w:val="bottom"/>
          </w:tcPr>
          <w:p w14:paraId="2C4EE4E6" w14:textId="70D2F5B6" w:rsidR="00330DCA" w:rsidRPr="00230F89" w:rsidRDefault="00C63672" w:rsidP="00091F81">
            <w:pPr>
              <w:rPr>
                <w:sz w:val="20"/>
                <w:szCs w:val="20"/>
              </w:rPr>
            </w:pPr>
            <w:r w:rsidRPr="00230F89">
              <w:rPr>
                <w:sz w:val="20"/>
                <w:szCs w:val="20"/>
              </w:rPr>
              <w:t>Feedback based on knowledge and experience, and resources</w:t>
            </w:r>
          </w:p>
        </w:tc>
      </w:tr>
      <w:tr w:rsidR="00330DCA" w14:paraId="04978EEC" w14:textId="77777777" w:rsidTr="00091F81">
        <w:tc>
          <w:tcPr>
            <w:tcW w:w="1705" w:type="dxa"/>
            <w:vAlign w:val="bottom"/>
          </w:tcPr>
          <w:p w14:paraId="22168DB7" w14:textId="3100C7CE" w:rsidR="00330DCA" w:rsidRPr="00230F89" w:rsidRDefault="00DA2A5E" w:rsidP="00091F81">
            <w:pPr>
              <w:rPr>
                <w:sz w:val="20"/>
                <w:szCs w:val="20"/>
              </w:rPr>
            </w:pPr>
            <w:r>
              <w:rPr>
                <w:sz w:val="20"/>
                <w:szCs w:val="20"/>
              </w:rPr>
              <w:t xml:space="preserve">Secondary/ECE </w:t>
            </w:r>
            <w:r w:rsidR="00C63672" w:rsidRPr="00230F89">
              <w:rPr>
                <w:sz w:val="20"/>
                <w:szCs w:val="20"/>
              </w:rPr>
              <w:t xml:space="preserve">Advisor (Dr. </w:t>
            </w:r>
            <w:proofErr w:type="spellStart"/>
            <w:r w:rsidR="00C63672" w:rsidRPr="00230F89">
              <w:rPr>
                <w:sz w:val="20"/>
                <w:szCs w:val="20"/>
              </w:rPr>
              <w:t>Madisetti</w:t>
            </w:r>
            <w:proofErr w:type="spellEnd"/>
            <w:r w:rsidR="00C63672" w:rsidRPr="00230F89">
              <w:rPr>
                <w:sz w:val="20"/>
                <w:szCs w:val="20"/>
              </w:rPr>
              <w:t>)</w:t>
            </w:r>
          </w:p>
        </w:tc>
        <w:tc>
          <w:tcPr>
            <w:tcW w:w="3150" w:type="dxa"/>
            <w:vAlign w:val="bottom"/>
          </w:tcPr>
          <w:p w14:paraId="56476C49" w14:textId="0CC2260A" w:rsidR="00330DCA" w:rsidRPr="00230F89" w:rsidRDefault="00230F89" w:rsidP="00091F81">
            <w:pPr>
              <w:rPr>
                <w:sz w:val="20"/>
                <w:szCs w:val="20"/>
              </w:rPr>
            </w:pPr>
            <w:r w:rsidRPr="00230F89">
              <w:rPr>
                <w:sz w:val="20"/>
                <w:szCs w:val="20"/>
              </w:rPr>
              <w:t>Creativity, innovation, problem definition, analysis, and design verification</w:t>
            </w:r>
          </w:p>
        </w:tc>
        <w:tc>
          <w:tcPr>
            <w:tcW w:w="984" w:type="dxa"/>
            <w:vAlign w:val="bottom"/>
          </w:tcPr>
          <w:p w14:paraId="0D121F50" w14:textId="5D1816DD" w:rsidR="00330DCA" w:rsidRPr="00230F89" w:rsidRDefault="006604D1" w:rsidP="00091F81">
            <w:pPr>
              <w:rPr>
                <w:sz w:val="20"/>
                <w:szCs w:val="20"/>
              </w:rPr>
            </w:pPr>
            <w:r w:rsidRPr="00230F89">
              <w:rPr>
                <w:sz w:val="20"/>
                <w:szCs w:val="20"/>
              </w:rPr>
              <w:t>Low</w:t>
            </w:r>
          </w:p>
        </w:tc>
        <w:tc>
          <w:tcPr>
            <w:tcW w:w="1274" w:type="dxa"/>
            <w:vAlign w:val="bottom"/>
          </w:tcPr>
          <w:p w14:paraId="0B47FE08" w14:textId="07703167" w:rsidR="00330DCA" w:rsidRPr="00230F89" w:rsidRDefault="00610682" w:rsidP="00091F81">
            <w:pPr>
              <w:rPr>
                <w:sz w:val="20"/>
                <w:szCs w:val="20"/>
              </w:rPr>
            </w:pPr>
            <w:r>
              <w:rPr>
                <w:sz w:val="20"/>
                <w:szCs w:val="20"/>
              </w:rPr>
              <w:t>1</w:t>
            </w:r>
          </w:p>
        </w:tc>
        <w:tc>
          <w:tcPr>
            <w:tcW w:w="2237" w:type="dxa"/>
            <w:vAlign w:val="bottom"/>
          </w:tcPr>
          <w:p w14:paraId="63E934B2" w14:textId="37E6C6E2" w:rsidR="00330DCA" w:rsidRPr="00230F89" w:rsidRDefault="006604D1" w:rsidP="00091F81">
            <w:pPr>
              <w:rPr>
                <w:sz w:val="20"/>
                <w:szCs w:val="20"/>
              </w:rPr>
            </w:pPr>
            <w:r w:rsidRPr="00230F89">
              <w:rPr>
                <w:sz w:val="20"/>
                <w:szCs w:val="20"/>
              </w:rPr>
              <w:t>Feedback based on knowledge and experience, and resources</w:t>
            </w:r>
          </w:p>
        </w:tc>
      </w:tr>
      <w:tr w:rsidR="00330DCA" w14:paraId="6F8F09E8" w14:textId="77777777" w:rsidTr="00091F81">
        <w:tc>
          <w:tcPr>
            <w:tcW w:w="1705" w:type="dxa"/>
            <w:vAlign w:val="bottom"/>
          </w:tcPr>
          <w:p w14:paraId="4552A9AF" w14:textId="00C081EB" w:rsidR="00330DCA" w:rsidRPr="00230F89" w:rsidRDefault="00230F89" w:rsidP="00091F81">
            <w:pPr>
              <w:rPr>
                <w:sz w:val="20"/>
                <w:szCs w:val="20"/>
              </w:rPr>
            </w:pPr>
            <w:r>
              <w:rPr>
                <w:sz w:val="20"/>
                <w:szCs w:val="20"/>
              </w:rPr>
              <w:t xml:space="preserve">Vanderlande Industries </w:t>
            </w:r>
          </w:p>
        </w:tc>
        <w:tc>
          <w:tcPr>
            <w:tcW w:w="3150" w:type="dxa"/>
            <w:vAlign w:val="bottom"/>
          </w:tcPr>
          <w:p w14:paraId="0F447006" w14:textId="6BDBF6F1" w:rsidR="00330DCA" w:rsidRPr="00230F89" w:rsidRDefault="00230F89" w:rsidP="00091F81">
            <w:pPr>
              <w:rPr>
                <w:sz w:val="20"/>
                <w:szCs w:val="20"/>
              </w:rPr>
            </w:pPr>
            <w:r>
              <w:rPr>
                <w:sz w:val="20"/>
                <w:szCs w:val="20"/>
              </w:rPr>
              <w:t>Business interests, talent, ideas (</w:t>
            </w:r>
            <w:proofErr w:type="gramStart"/>
            <w:r>
              <w:rPr>
                <w:sz w:val="20"/>
                <w:szCs w:val="20"/>
              </w:rPr>
              <w:t>i.e.</w:t>
            </w:r>
            <w:proofErr w:type="gramEnd"/>
            <w:r>
              <w:rPr>
                <w:sz w:val="20"/>
                <w:szCs w:val="20"/>
              </w:rPr>
              <w:t xml:space="preserve"> support to team’s mechanical engineer) and final detail design</w:t>
            </w:r>
          </w:p>
        </w:tc>
        <w:tc>
          <w:tcPr>
            <w:tcW w:w="984" w:type="dxa"/>
            <w:vAlign w:val="bottom"/>
          </w:tcPr>
          <w:p w14:paraId="4F8A5AAA" w14:textId="49325CF4" w:rsidR="00330DCA" w:rsidRPr="00230F89" w:rsidRDefault="00230F89" w:rsidP="00091F81">
            <w:pPr>
              <w:rPr>
                <w:sz w:val="20"/>
                <w:szCs w:val="20"/>
              </w:rPr>
            </w:pPr>
            <w:r>
              <w:rPr>
                <w:sz w:val="20"/>
                <w:szCs w:val="20"/>
              </w:rPr>
              <w:t>High</w:t>
            </w:r>
          </w:p>
        </w:tc>
        <w:tc>
          <w:tcPr>
            <w:tcW w:w="1274" w:type="dxa"/>
            <w:vAlign w:val="bottom"/>
          </w:tcPr>
          <w:p w14:paraId="09C5065A" w14:textId="50C45816" w:rsidR="00330DCA" w:rsidRPr="00230F89" w:rsidRDefault="0037750E" w:rsidP="00091F81">
            <w:pPr>
              <w:rPr>
                <w:sz w:val="20"/>
                <w:szCs w:val="20"/>
              </w:rPr>
            </w:pPr>
            <w:r>
              <w:rPr>
                <w:sz w:val="20"/>
                <w:szCs w:val="20"/>
              </w:rPr>
              <w:t>2</w:t>
            </w:r>
          </w:p>
        </w:tc>
        <w:tc>
          <w:tcPr>
            <w:tcW w:w="2237" w:type="dxa"/>
            <w:vAlign w:val="bottom"/>
          </w:tcPr>
          <w:p w14:paraId="66914EF5" w14:textId="2C9873E7" w:rsidR="00330DCA" w:rsidRPr="00230F89" w:rsidRDefault="00230F89" w:rsidP="00091F81">
            <w:pPr>
              <w:rPr>
                <w:sz w:val="20"/>
                <w:szCs w:val="20"/>
              </w:rPr>
            </w:pPr>
            <w:r>
              <w:rPr>
                <w:sz w:val="20"/>
                <w:szCs w:val="20"/>
              </w:rPr>
              <w:t>Feedback for usability, customer needs, feasibility, and stakeholder satisfaction</w:t>
            </w:r>
          </w:p>
        </w:tc>
      </w:tr>
      <w:tr w:rsidR="00330DCA" w14:paraId="264CDE25" w14:textId="77777777" w:rsidTr="00091F81">
        <w:tc>
          <w:tcPr>
            <w:tcW w:w="1705" w:type="dxa"/>
            <w:vAlign w:val="bottom"/>
          </w:tcPr>
          <w:p w14:paraId="5D7C019D" w14:textId="7333D35C" w:rsidR="00330DCA" w:rsidRPr="00230F89" w:rsidRDefault="000A74EF" w:rsidP="00091F81">
            <w:pPr>
              <w:rPr>
                <w:sz w:val="20"/>
                <w:szCs w:val="20"/>
              </w:rPr>
            </w:pPr>
            <w:r>
              <w:rPr>
                <w:sz w:val="20"/>
                <w:szCs w:val="20"/>
              </w:rPr>
              <w:t>Vanderlande Industries Installation Engineers (</w:t>
            </w:r>
            <w:r w:rsidR="004C44A3">
              <w:rPr>
                <w:sz w:val="20"/>
                <w:szCs w:val="20"/>
              </w:rPr>
              <w:t>U</w:t>
            </w:r>
            <w:r>
              <w:rPr>
                <w:sz w:val="20"/>
                <w:szCs w:val="20"/>
              </w:rPr>
              <w:t>ser)</w:t>
            </w:r>
          </w:p>
        </w:tc>
        <w:tc>
          <w:tcPr>
            <w:tcW w:w="3150" w:type="dxa"/>
            <w:vAlign w:val="bottom"/>
          </w:tcPr>
          <w:p w14:paraId="7956D972" w14:textId="1B56EE2A" w:rsidR="00330DCA" w:rsidRPr="00230F89" w:rsidRDefault="003F4F9B" w:rsidP="00091F81">
            <w:pPr>
              <w:rPr>
                <w:sz w:val="20"/>
                <w:szCs w:val="20"/>
              </w:rPr>
            </w:pPr>
            <w:r>
              <w:rPr>
                <w:sz w:val="20"/>
                <w:szCs w:val="20"/>
              </w:rPr>
              <w:t xml:space="preserve">Reliability, </w:t>
            </w:r>
            <w:r w:rsidR="00D02CF2">
              <w:rPr>
                <w:sz w:val="20"/>
                <w:szCs w:val="20"/>
              </w:rPr>
              <w:t>e</w:t>
            </w:r>
            <w:r w:rsidR="00C95998">
              <w:rPr>
                <w:sz w:val="20"/>
                <w:szCs w:val="20"/>
              </w:rPr>
              <w:t>ase</w:t>
            </w:r>
            <w:r>
              <w:rPr>
                <w:sz w:val="20"/>
                <w:szCs w:val="20"/>
              </w:rPr>
              <w:t xml:space="preserve"> to use,</w:t>
            </w:r>
            <w:r w:rsidR="00D02CF2">
              <w:rPr>
                <w:sz w:val="20"/>
                <w:szCs w:val="20"/>
              </w:rPr>
              <w:t xml:space="preserve"> provides meaningful information, </w:t>
            </w:r>
            <w:r w:rsidR="0028006F">
              <w:rPr>
                <w:sz w:val="20"/>
                <w:szCs w:val="20"/>
              </w:rPr>
              <w:t>and quickens installation verification</w:t>
            </w:r>
            <w:r>
              <w:rPr>
                <w:sz w:val="20"/>
                <w:szCs w:val="20"/>
              </w:rPr>
              <w:t xml:space="preserve"> </w:t>
            </w:r>
          </w:p>
        </w:tc>
        <w:tc>
          <w:tcPr>
            <w:tcW w:w="984" w:type="dxa"/>
            <w:vAlign w:val="bottom"/>
          </w:tcPr>
          <w:p w14:paraId="13E0DC75" w14:textId="3097F63E" w:rsidR="00330DCA" w:rsidRPr="00230F89" w:rsidRDefault="009C474A" w:rsidP="00091F81">
            <w:pPr>
              <w:rPr>
                <w:sz w:val="20"/>
                <w:szCs w:val="20"/>
              </w:rPr>
            </w:pPr>
            <w:r>
              <w:rPr>
                <w:sz w:val="20"/>
                <w:szCs w:val="20"/>
              </w:rPr>
              <w:t>Low</w:t>
            </w:r>
          </w:p>
        </w:tc>
        <w:tc>
          <w:tcPr>
            <w:tcW w:w="1274" w:type="dxa"/>
            <w:vAlign w:val="bottom"/>
          </w:tcPr>
          <w:p w14:paraId="347639AA" w14:textId="1A1D4FBB" w:rsidR="00330DCA" w:rsidRPr="00230F89" w:rsidRDefault="00ED0F3C" w:rsidP="00091F81">
            <w:pPr>
              <w:rPr>
                <w:sz w:val="20"/>
                <w:szCs w:val="20"/>
              </w:rPr>
            </w:pPr>
            <w:r>
              <w:rPr>
                <w:sz w:val="20"/>
                <w:szCs w:val="20"/>
              </w:rPr>
              <w:t>1</w:t>
            </w:r>
          </w:p>
        </w:tc>
        <w:tc>
          <w:tcPr>
            <w:tcW w:w="2237" w:type="dxa"/>
            <w:vAlign w:val="bottom"/>
          </w:tcPr>
          <w:p w14:paraId="368EFB56" w14:textId="66C9BB9F" w:rsidR="00330DCA" w:rsidRPr="00230F89" w:rsidRDefault="008A1B10" w:rsidP="00091F81">
            <w:pPr>
              <w:rPr>
                <w:sz w:val="20"/>
                <w:szCs w:val="20"/>
              </w:rPr>
            </w:pPr>
            <w:r>
              <w:rPr>
                <w:sz w:val="20"/>
                <w:szCs w:val="20"/>
              </w:rPr>
              <w:t xml:space="preserve">Performance, analytics, </w:t>
            </w:r>
            <w:r w:rsidR="00365D28">
              <w:rPr>
                <w:sz w:val="20"/>
                <w:szCs w:val="20"/>
              </w:rPr>
              <w:t xml:space="preserve">feasibly, and </w:t>
            </w:r>
            <w:r w:rsidR="00C04C12">
              <w:rPr>
                <w:sz w:val="20"/>
                <w:szCs w:val="20"/>
              </w:rPr>
              <w:t>stakeholder satisfaction</w:t>
            </w:r>
          </w:p>
        </w:tc>
      </w:tr>
      <w:tr w:rsidR="00640107" w14:paraId="4879B9C4" w14:textId="77777777" w:rsidTr="00091F81">
        <w:tc>
          <w:tcPr>
            <w:tcW w:w="1705" w:type="dxa"/>
            <w:vAlign w:val="bottom"/>
          </w:tcPr>
          <w:p w14:paraId="73A9A32C" w14:textId="6F62E716" w:rsidR="00640107" w:rsidRDefault="007D5581" w:rsidP="00091F81">
            <w:pPr>
              <w:rPr>
                <w:sz w:val="20"/>
                <w:szCs w:val="20"/>
              </w:rPr>
            </w:pPr>
            <w:r>
              <w:rPr>
                <w:sz w:val="20"/>
                <w:szCs w:val="20"/>
              </w:rPr>
              <w:t xml:space="preserve">Vanderlande Industries (technical </w:t>
            </w:r>
            <w:r w:rsidR="0037750E">
              <w:rPr>
                <w:sz w:val="20"/>
                <w:szCs w:val="20"/>
              </w:rPr>
              <w:t>POC)</w:t>
            </w:r>
          </w:p>
        </w:tc>
        <w:tc>
          <w:tcPr>
            <w:tcW w:w="3150" w:type="dxa"/>
            <w:vAlign w:val="bottom"/>
          </w:tcPr>
          <w:p w14:paraId="4DE5B569" w14:textId="4110FE98" w:rsidR="00640107" w:rsidRPr="00230F89" w:rsidRDefault="00FF0077" w:rsidP="00091F81">
            <w:pPr>
              <w:rPr>
                <w:sz w:val="20"/>
                <w:szCs w:val="20"/>
              </w:rPr>
            </w:pPr>
            <w:r>
              <w:rPr>
                <w:sz w:val="20"/>
                <w:szCs w:val="20"/>
              </w:rPr>
              <w:t>Technical Knowledge</w:t>
            </w:r>
            <w:r w:rsidR="00827B7D">
              <w:rPr>
                <w:sz w:val="20"/>
                <w:szCs w:val="20"/>
              </w:rPr>
              <w:t xml:space="preserve"> and ideas, talent, analytical approaches, prototype </w:t>
            </w:r>
            <w:r w:rsidR="001738D2">
              <w:rPr>
                <w:sz w:val="20"/>
                <w:szCs w:val="20"/>
              </w:rPr>
              <w:t>validation</w:t>
            </w:r>
            <w:r w:rsidR="00152393">
              <w:rPr>
                <w:sz w:val="20"/>
                <w:szCs w:val="20"/>
              </w:rPr>
              <w:t>,</w:t>
            </w:r>
            <w:r w:rsidR="00827B7D">
              <w:rPr>
                <w:sz w:val="20"/>
                <w:szCs w:val="20"/>
              </w:rPr>
              <w:t xml:space="preserve"> and deliverables</w:t>
            </w:r>
          </w:p>
        </w:tc>
        <w:tc>
          <w:tcPr>
            <w:tcW w:w="984" w:type="dxa"/>
            <w:vAlign w:val="bottom"/>
          </w:tcPr>
          <w:p w14:paraId="006D62AD" w14:textId="5FF0AC93" w:rsidR="00640107" w:rsidRPr="00230F89" w:rsidRDefault="00152393" w:rsidP="00091F81">
            <w:pPr>
              <w:rPr>
                <w:sz w:val="20"/>
                <w:szCs w:val="20"/>
              </w:rPr>
            </w:pPr>
            <w:r>
              <w:rPr>
                <w:sz w:val="20"/>
                <w:szCs w:val="20"/>
              </w:rPr>
              <w:t>High</w:t>
            </w:r>
          </w:p>
        </w:tc>
        <w:tc>
          <w:tcPr>
            <w:tcW w:w="1274" w:type="dxa"/>
            <w:vAlign w:val="bottom"/>
          </w:tcPr>
          <w:p w14:paraId="7F6F3F0A" w14:textId="77F0E55B" w:rsidR="00640107" w:rsidRPr="00230F89" w:rsidRDefault="00564684" w:rsidP="00091F81">
            <w:pPr>
              <w:rPr>
                <w:sz w:val="20"/>
                <w:szCs w:val="20"/>
              </w:rPr>
            </w:pPr>
            <w:r>
              <w:rPr>
                <w:sz w:val="20"/>
                <w:szCs w:val="20"/>
              </w:rPr>
              <w:t>3</w:t>
            </w:r>
          </w:p>
        </w:tc>
        <w:tc>
          <w:tcPr>
            <w:tcW w:w="2237" w:type="dxa"/>
            <w:vAlign w:val="bottom"/>
          </w:tcPr>
          <w:p w14:paraId="69D26BAD" w14:textId="06E3BDAD" w:rsidR="00640107" w:rsidRPr="00230F89" w:rsidRDefault="00152393" w:rsidP="00091F81">
            <w:pPr>
              <w:rPr>
                <w:sz w:val="20"/>
                <w:szCs w:val="20"/>
              </w:rPr>
            </w:pPr>
            <w:r>
              <w:rPr>
                <w:sz w:val="20"/>
                <w:szCs w:val="20"/>
              </w:rPr>
              <w:t xml:space="preserve">Technical </w:t>
            </w:r>
            <w:r w:rsidR="001C4A4B">
              <w:rPr>
                <w:sz w:val="20"/>
                <w:szCs w:val="20"/>
              </w:rPr>
              <w:t>knowledge for feedback and feasibility, performance, and customer needs analysis</w:t>
            </w:r>
          </w:p>
        </w:tc>
      </w:tr>
      <w:tr w:rsidR="00640107" w14:paraId="5A375275" w14:textId="77777777" w:rsidTr="00091F81">
        <w:tc>
          <w:tcPr>
            <w:tcW w:w="1705" w:type="dxa"/>
            <w:vAlign w:val="bottom"/>
          </w:tcPr>
          <w:p w14:paraId="5DE13DC6" w14:textId="124E3CE8" w:rsidR="00640107" w:rsidRDefault="00871E1C" w:rsidP="00091F81">
            <w:pPr>
              <w:rPr>
                <w:sz w:val="20"/>
                <w:szCs w:val="20"/>
              </w:rPr>
            </w:pPr>
            <w:r>
              <w:rPr>
                <w:sz w:val="20"/>
                <w:szCs w:val="20"/>
              </w:rPr>
              <w:t>Future Design and Engineering Teams</w:t>
            </w:r>
          </w:p>
        </w:tc>
        <w:tc>
          <w:tcPr>
            <w:tcW w:w="3150" w:type="dxa"/>
            <w:vAlign w:val="bottom"/>
          </w:tcPr>
          <w:p w14:paraId="250BCED7" w14:textId="4A7E4989" w:rsidR="00640107" w:rsidRPr="00230F89" w:rsidRDefault="0028006F" w:rsidP="00091F81">
            <w:pPr>
              <w:rPr>
                <w:sz w:val="20"/>
                <w:szCs w:val="20"/>
              </w:rPr>
            </w:pPr>
            <w:r>
              <w:rPr>
                <w:sz w:val="20"/>
                <w:szCs w:val="20"/>
              </w:rPr>
              <w:t>Technical knowledge and ideas, analytical approaches, deliverables, prototype, and documentation</w:t>
            </w:r>
          </w:p>
        </w:tc>
        <w:tc>
          <w:tcPr>
            <w:tcW w:w="984" w:type="dxa"/>
            <w:vAlign w:val="bottom"/>
          </w:tcPr>
          <w:p w14:paraId="510AD5E3" w14:textId="72F03221" w:rsidR="00640107" w:rsidRPr="00230F89" w:rsidRDefault="00871E1C" w:rsidP="00091F81">
            <w:pPr>
              <w:rPr>
                <w:sz w:val="20"/>
                <w:szCs w:val="20"/>
              </w:rPr>
            </w:pPr>
            <w:r>
              <w:rPr>
                <w:sz w:val="20"/>
                <w:szCs w:val="20"/>
              </w:rPr>
              <w:t>Low</w:t>
            </w:r>
          </w:p>
        </w:tc>
        <w:tc>
          <w:tcPr>
            <w:tcW w:w="1274" w:type="dxa"/>
            <w:vAlign w:val="bottom"/>
          </w:tcPr>
          <w:p w14:paraId="27BC3FC1" w14:textId="003C234F" w:rsidR="00640107" w:rsidRPr="00230F89" w:rsidRDefault="00564684" w:rsidP="00091F81">
            <w:pPr>
              <w:rPr>
                <w:sz w:val="20"/>
                <w:szCs w:val="20"/>
              </w:rPr>
            </w:pPr>
            <w:r>
              <w:rPr>
                <w:sz w:val="20"/>
                <w:szCs w:val="20"/>
              </w:rPr>
              <w:t>1</w:t>
            </w:r>
          </w:p>
        </w:tc>
        <w:tc>
          <w:tcPr>
            <w:tcW w:w="2237" w:type="dxa"/>
            <w:vAlign w:val="bottom"/>
          </w:tcPr>
          <w:p w14:paraId="7BE6A43A" w14:textId="14942F38" w:rsidR="00640107" w:rsidRPr="00230F89" w:rsidRDefault="00871E1C" w:rsidP="00091F81">
            <w:pPr>
              <w:rPr>
                <w:sz w:val="20"/>
                <w:szCs w:val="20"/>
              </w:rPr>
            </w:pPr>
            <w:r>
              <w:rPr>
                <w:sz w:val="20"/>
                <w:szCs w:val="20"/>
              </w:rPr>
              <w:t xml:space="preserve">Problem scope, documentation, and </w:t>
            </w:r>
            <w:r w:rsidR="00C04C12">
              <w:rPr>
                <w:sz w:val="20"/>
                <w:szCs w:val="20"/>
              </w:rPr>
              <w:t>feasibility</w:t>
            </w:r>
          </w:p>
        </w:tc>
      </w:tr>
    </w:tbl>
    <w:p w14:paraId="354C096F" w14:textId="3D123D9E" w:rsidR="009B4AFE" w:rsidRDefault="00E52BB3" w:rsidP="009B4AFE">
      <w:pPr>
        <w:keepNext/>
        <w:jc w:val="center"/>
      </w:pPr>
      <w:r>
        <w:rPr>
          <w:noProof/>
        </w:rPr>
        <w:lastRenderedPageBreak/>
        <mc:AlternateContent>
          <mc:Choice Requires="wpg">
            <w:drawing>
              <wp:inline distT="0" distB="0" distL="0" distR="0" wp14:anchorId="7FD2AAB0" wp14:editId="12CFB242">
                <wp:extent cx="3513455" cy="2078355"/>
                <wp:effectExtent l="0" t="0" r="4445" b="4445"/>
                <wp:docPr id="13" name="Group 13"/>
                <wp:cNvGraphicFramePr/>
                <a:graphic xmlns:a="http://schemas.openxmlformats.org/drawingml/2006/main">
                  <a:graphicData uri="http://schemas.microsoft.com/office/word/2010/wordprocessingGroup">
                    <wpg:wgp>
                      <wpg:cNvGrpSpPr/>
                      <wpg:grpSpPr>
                        <a:xfrm>
                          <a:off x="0" y="0"/>
                          <a:ext cx="3513455" cy="2078355"/>
                          <a:chOff x="0" y="0"/>
                          <a:chExt cx="3513455" cy="2078355"/>
                        </a:xfrm>
                      </wpg:grpSpPr>
                      <pic:pic xmlns:pic="http://schemas.openxmlformats.org/drawingml/2006/picture">
                        <pic:nvPicPr>
                          <pic:cNvPr id="17" name="Picture 17" descr="Tabl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3455" cy="2078355"/>
                          </a:xfrm>
                          <a:prstGeom prst="rect">
                            <a:avLst/>
                          </a:prstGeom>
                        </pic:spPr>
                      </pic:pic>
                      <pic:pic xmlns:pic="http://schemas.openxmlformats.org/drawingml/2006/picture">
                        <pic:nvPicPr>
                          <pic:cNvPr id="10"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26365" y="1544825"/>
                            <a:ext cx="545465" cy="5778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E89FC24">
              <v:group id="Group 13" style="width:276.65pt;height:163.65pt;mso-position-horizontal-relative:char;mso-position-vertical-relative:line" coordsize="35134,20783" o:spid="_x0000_s1026" w14:anchorId="3604ACA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">
                <v:shape id="Picture 17" style="position:absolute;width:35134;height:20783;visibility:visible;mso-wrap-style:square" alt="Tabl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">
                  <v:imagedata o:title="Table&#10;&#10;Description automatically generated" r:id="rId21"/>
                </v:shape>
                <v:shape id="Picture 10" style="position:absolute;left:22263;top:15448;width:5455;height:57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">
                  <v:imagedata o:title="" r:id="rId22"/>
                </v:shape>
                <w10:anchorlock/>
              </v:group>
            </w:pict>
          </mc:Fallback>
        </mc:AlternateContent>
      </w:r>
    </w:p>
    <w:p w14:paraId="6AB6866D" w14:textId="04277131" w:rsidR="00344D48" w:rsidRPr="009B4AFE" w:rsidRDefault="009B4AFE" w:rsidP="009B4AFE">
      <w:pPr>
        <w:pStyle w:val="Caption"/>
        <w:jc w:val="center"/>
        <w:rPr>
          <w:i w:val="0"/>
          <w:iCs w:val="0"/>
          <w:color w:val="auto"/>
          <w:sz w:val="22"/>
          <w:szCs w:val="22"/>
        </w:rPr>
      </w:pPr>
      <w:r w:rsidRPr="009B4AFE">
        <w:rPr>
          <w:b/>
          <w:bCs/>
          <w:i w:val="0"/>
          <w:iCs w:val="0"/>
          <w:color w:val="auto"/>
          <w:sz w:val="22"/>
          <w:szCs w:val="22"/>
        </w:rPr>
        <w:t xml:space="preserve">Figure </w:t>
      </w:r>
      <w:r w:rsidRPr="009B4AFE">
        <w:rPr>
          <w:b/>
          <w:bCs/>
          <w:i w:val="0"/>
          <w:iCs w:val="0"/>
          <w:color w:val="auto"/>
          <w:sz w:val="22"/>
          <w:szCs w:val="22"/>
        </w:rPr>
        <w:fldChar w:fldCharType="begin"/>
      </w:r>
      <w:r w:rsidRPr="009B4AFE">
        <w:rPr>
          <w:b/>
          <w:bCs/>
          <w:i w:val="0"/>
          <w:iCs w:val="0"/>
          <w:color w:val="auto"/>
          <w:sz w:val="22"/>
          <w:szCs w:val="22"/>
        </w:rPr>
        <w:instrText xml:space="preserve"> SEQ Figure \* ARABIC </w:instrText>
      </w:r>
      <w:r w:rsidRPr="009B4AFE">
        <w:rPr>
          <w:b/>
          <w:bCs/>
          <w:i w:val="0"/>
          <w:iCs w:val="0"/>
          <w:color w:val="auto"/>
          <w:sz w:val="22"/>
          <w:szCs w:val="22"/>
        </w:rPr>
        <w:fldChar w:fldCharType="separate"/>
      </w:r>
      <w:r w:rsidR="00DB4F83">
        <w:rPr>
          <w:b/>
          <w:bCs/>
          <w:i w:val="0"/>
          <w:iCs w:val="0"/>
          <w:noProof/>
          <w:color w:val="auto"/>
          <w:sz w:val="22"/>
          <w:szCs w:val="22"/>
        </w:rPr>
        <w:t>4</w:t>
      </w:r>
      <w:r w:rsidRPr="009B4AFE">
        <w:rPr>
          <w:b/>
          <w:bCs/>
          <w:i w:val="0"/>
          <w:iCs w:val="0"/>
          <w:color w:val="auto"/>
          <w:sz w:val="22"/>
          <w:szCs w:val="22"/>
        </w:rPr>
        <w:fldChar w:fldCharType="end"/>
      </w:r>
      <w:r w:rsidRPr="009B4AFE">
        <w:rPr>
          <w:b/>
          <w:bCs/>
          <w:i w:val="0"/>
          <w:iCs w:val="0"/>
          <w:color w:val="auto"/>
          <w:sz w:val="22"/>
          <w:szCs w:val="22"/>
        </w:rPr>
        <w:t>:</w:t>
      </w:r>
      <w:r w:rsidRPr="009B4AFE">
        <w:rPr>
          <w:i w:val="0"/>
          <w:iCs w:val="0"/>
          <w:color w:val="auto"/>
          <w:sz w:val="22"/>
          <w:szCs w:val="22"/>
        </w:rPr>
        <w:t xml:space="preserve"> Stakeholder 2x2 Chart</w:t>
      </w:r>
    </w:p>
    <w:p w14:paraId="6A099AEE" w14:textId="0E511B78" w:rsidR="0058151D" w:rsidRDefault="00C149C3" w:rsidP="00D258CE">
      <w:r>
        <w:t>B</w:t>
      </w:r>
      <w:r w:rsidR="003B7FC2">
        <w:t>. Customer Requirements</w:t>
      </w:r>
    </w:p>
    <w:p w14:paraId="55A05255" w14:textId="2E7BF43B" w:rsidR="00F94CF5" w:rsidRDefault="00EE3ED8" w:rsidP="00EE3ED8">
      <w:pPr>
        <w:ind w:firstLine="720"/>
      </w:pPr>
      <w:r>
        <w:t xml:space="preserve">Based on the team’s interaction with key stakeholders, customer requirements for the </w:t>
      </w:r>
      <w:r w:rsidR="00E350BE">
        <w:t>Dia-Bot</w:t>
      </w:r>
      <w:r>
        <w:t xml:space="preserve"> have been identified and divided into </w:t>
      </w:r>
      <w:r w:rsidR="0023058D">
        <w:t>eight (8)</w:t>
      </w:r>
      <w:r>
        <w:t xml:space="preserve"> categories, as shown in </w:t>
      </w:r>
      <w:r w:rsidRPr="00DA2A5E">
        <w:rPr>
          <w:b/>
          <w:bCs/>
        </w:rPr>
        <w:t xml:space="preserve">Table </w:t>
      </w:r>
      <w:r w:rsidR="00DA2A5E" w:rsidRPr="00DA2A5E">
        <w:rPr>
          <w:b/>
          <w:bCs/>
        </w:rPr>
        <w:t>2</w:t>
      </w:r>
      <w:r w:rsidR="00464842" w:rsidRPr="00464842">
        <w:t xml:space="preserve"> below</w:t>
      </w:r>
      <w:r>
        <w:t>.</w:t>
      </w:r>
      <w:r w:rsidR="00464842">
        <w:br/>
      </w:r>
    </w:p>
    <w:p w14:paraId="6E359A1F" w14:textId="4A37F33D" w:rsidR="009B4AFE" w:rsidRPr="009B4AFE" w:rsidRDefault="009B4AFE" w:rsidP="009B4AFE">
      <w:pPr>
        <w:pStyle w:val="Caption"/>
        <w:keepNext/>
        <w:jc w:val="center"/>
        <w:rPr>
          <w:i w:val="0"/>
          <w:iCs w:val="0"/>
          <w:color w:val="auto"/>
          <w:sz w:val="22"/>
          <w:szCs w:val="22"/>
        </w:rPr>
      </w:pPr>
      <w:r w:rsidRPr="009B4AFE">
        <w:rPr>
          <w:b/>
          <w:bCs/>
          <w:i w:val="0"/>
          <w:iCs w:val="0"/>
          <w:color w:val="auto"/>
          <w:sz w:val="22"/>
          <w:szCs w:val="22"/>
        </w:rPr>
        <w:t xml:space="preserve">Table </w:t>
      </w:r>
      <w:r w:rsidRPr="009B4AFE">
        <w:rPr>
          <w:b/>
          <w:bCs/>
          <w:i w:val="0"/>
          <w:iCs w:val="0"/>
          <w:color w:val="auto"/>
          <w:sz w:val="22"/>
          <w:szCs w:val="22"/>
        </w:rPr>
        <w:fldChar w:fldCharType="begin"/>
      </w:r>
      <w:r w:rsidRPr="009B4AFE">
        <w:rPr>
          <w:b/>
          <w:bCs/>
          <w:i w:val="0"/>
          <w:iCs w:val="0"/>
          <w:color w:val="auto"/>
          <w:sz w:val="22"/>
          <w:szCs w:val="22"/>
        </w:rPr>
        <w:instrText xml:space="preserve"> SEQ Table \* ARABIC </w:instrText>
      </w:r>
      <w:r w:rsidRPr="009B4AFE">
        <w:rPr>
          <w:b/>
          <w:bCs/>
          <w:i w:val="0"/>
          <w:iCs w:val="0"/>
          <w:color w:val="auto"/>
          <w:sz w:val="22"/>
          <w:szCs w:val="22"/>
        </w:rPr>
        <w:fldChar w:fldCharType="separate"/>
      </w:r>
      <w:r w:rsidR="00BD0B18">
        <w:rPr>
          <w:b/>
          <w:bCs/>
          <w:i w:val="0"/>
          <w:iCs w:val="0"/>
          <w:noProof/>
          <w:color w:val="auto"/>
          <w:sz w:val="22"/>
          <w:szCs w:val="22"/>
        </w:rPr>
        <w:t>2</w:t>
      </w:r>
      <w:r w:rsidRPr="009B4AFE">
        <w:rPr>
          <w:b/>
          <w:bCs/>
          <w:i w:val="0"/>
          <w:iCs w:val="0"/>
          <w:color w:val="auto"/>
          <w:sz w:val="22"/>
          <w:szCs w:val="22"/>
        </w:rPr>
        <w:fldChar w:fldCharType="end"/>
      </w:r>
      <w:r w:rsidRPr="009B4AFE">
        <w:rPr>
          <w:b/>
          <w:bCs/>
          <w:i w:val="0"/>
          <w:iCs w:val="0"/>
          <w:color w:val="auto"/>
          <w:sz w:val="22"/>
          <w:szCs w:val="22"/>
        </w:rPr>
        <w:t>:</w:t>
      </w:r>
      <w:r w:rsidRPr="009B4AFE">
        <w:rPr>
          <w:i w:val="0"/>
          <w:iCs w:val="0"/>
          <w:color w:val="auto"/>
          <w:sz w:val="22"/>
          <w:szCs w:val="22"/>
        </w:rPr>
        <w:t xml:space="preserve"> Customer Requirements</w:t>
      </w:r>
    </w:p>
    <w:tbl>
      <w:tblPr>
        <w:tblStyle w:val="TableGrid"/>
        <w:tblW w:w="0" w:type="auto"/>
        <w:jc w:val="center"/>
        <w:tblLook w:val="04A0" w:firstRow="1" w:lastRow="0" w:firstColumn="1" w:lastColumn="0" w:noHBand="0" w:noVBand="1"/>
      </w:tblPr>
      <w:tblGrid>
        <w:gridCol w:w="1898"/>
        <w:gridCol w:w="4955"/>
      </w:tblGrid>
      <w:tr w:rsidR="00EE3ED8" w14:paraId="2D122CCD" w14:textId="77777777" w:rsidTr="009B4AFE">
        <w:trPr>
          <w:jc w:val="center"/>
        </w:trPr>
        <w:tc>
          <w:tcPr>
            <w:tcW w:w="1898" w:type="dxa"/>
          </w:tcPr>
          <w:p w14:paraId="294BB490" w14:textId="51402388" w:rsidR="00EE3ED8" w:rsidRPr="00632062" w:rsidRDefault="00EE3ED8" w:rsidP="00EE3ED8">
            <w:pPr>
              <w:rPr>
                <w:b/>
              </w:rPr>
            </w:pPr>
            <w:r w:rsidRPr="00632062">
              <w:rPr>
                <w:b/>
              </w:rPr>
              <w:t>Category</w:t>
            </w:r>
          </w:p>
        </w:tc>
        <w:tc>
          <w:tcPr>
            <w:tcW w:w="4955" w:type="dxa"/>
          </w:tcPr>
          <w:p w14:paraId="585AC3B0" w14:textId="11DB0546" w:rsidR="00EE3ED8" w:rsidRPr="00632062" w:rsidRDefault="00EE3ED8" w:rsidP="00EE3ED8">
            <w:pPr>
              <w:rPr>
                <w:b/>
              </w:rPr>
            </w:pPr>
            <w:r w:rsidRPr="00632062">
              <w:rPr>
                <w:b/>
              </w:rPr>
              <w:t>Customer Requirements (Explicit and Implicit)</w:t>
            </w:r>
          </w:p>
        </w:tc>
      </w:tr>
      <w:tr w:rsidR="00F62538" w14:paraId="4E253352" w14:textId="77777777" w:rsidTr="009B4AFE">
        <w:trPr>
          <w:jc w:val="center"/>
        </w:trPr>
        <w:tc>
          <w:tcPr>
            <w:tcW w:w="1898" w:type="dxa"/>
            <w:vMerge w:val="restart"/>
          </w:tcPr>
          <w:p w14:paraId="2D4D8399" w14:textId="060ECAAB" w:rsidR="00F62538" w:rsidRDefault="00F62538" w:rsidP="00EE3ED8">
            <w:pPr>
              <w:pStyle w:val="ListParagraph"/>
              <w:numPr>
                <w:ilvl w:val="0"/>
                <w:numId w:val="13"/>
              </w:numPr>
            </w:pPr>
            <w:r>
              <w:t>Function</w:t>
            </w:r>
          </w:p>
        </w:tc>
        <w:tc>
          <w:tcPr>
            <w:tcW w:w="4955" w:type="dxa"/>
          </w:tcPr>
          <w:p w14:paraId="11BE573B" w14:textId="5B1FA928" w:rsidR="00F62538" w:rsidRDefault="00F62538" w:rsidP="00EE3ED8">
            <w:pPr>
              <w:pStyle w:val="ListParagraph"/>
              <w:numPr>
                <w:ilvl w:val="0"/>
                <w:numId w:val="14"/>
              </w:numPr>
            </w:pPr>
            <w:r>
              <w:t>Collect</w:t>
            </w:r>
            <w:r w:rsidR="0023058D">
              <w:t>s</w:t>
            </w:r>
            <w:r>
              <w:t xml:space="preserve"> </w:t>
            </w:r>
            <w:r w:rsidR="0023058D">
              <w:t>environment</w:t>
            </w:r>
            <w:r>
              <w:t xml:space="preserve"> data</w:t>
            </w:r>
          </w:p>
        </w:tc>
      </w:tr>
      <w:tr w:rsidR="00F62538" w14:paraId="5BEC1572" w14:textId="77777777" w:rsidTr="009B4AFE">
        <w:trPr>
          <w:jc w:val="center"/>
        </w:trPr>
        <w:tc>
          <w:tcPr>
            <w:tcW w:w="1898" w:type="dxa"/>
            <w:vMerge/>
          </w:tcPr>
          <w:p w14:paraId="042EB62C" w14:textId="77777777" w:rsidR="00F62538" w:rsidRDefault="00F62538" w:rsidP="00EE3ED8"/>
        </w:tc>
        <w:tc>
          <w:tcPr>
            <w:tcW w:w="4955" w:type="dxa"/>
          </w:tcPr>
          <w:p w14:paraId="0F0F603F" w14:textId="61669770" w:rsidR="00F62538" w:rsidRDefault="00F62538" w:rsidP="00EE3ED8">
            <w:pPr>
              <w:pStyle w:val="ListParagraph"/>
              <w:numPr>
                <w:ilvl w:val="0"/>
                <w:numId w:val="14"/>
              </w:numPr>
            </w:pPr>
            <w:r>
              <w:t>Recognize robot’s location</w:t>
            </w:r>
          </w:p>
        </w:tc>
      </w:tr>
      <w:tr w:rsidR="00F62538" w14:paraId="69D067A5" w14:textId="77777777" w:rsidTr="009B4AFE">
        <w:trPr>
          <w:jc w:val="center"/>
        </w:trPr>
        <w:tc>
          <w:tcPr>
            <w:tcW w:w="1898" w:type="dxa"/>
            <w:vMerge/>
          </w:tcPr>
          <w:p w14:paraId="0AFF97F9" w14:textId="77777777" w:rsidR="00F62538" w:rsidRDefault="00F62538" w:rsidP="00EE3ED8"/>
        </w:tc>
        <w:tc>
          <w:tcPr>
            <w:tcW w:w="4955" w:type="dxa"/>
          </w:tcPr>
          <w:p w14:paraId="0A75F1F8" w14:textId="3D4C5D0D" w:rsidR="00F62538" w:rsidRDefault="00F62538" w:rsidP="00031315">
            <w:pPr>
              <w:pStyle w:val="ListParagraph"/>
              <w:numPr>
                <w:ilvl w:val="0"/>
                <w:numId w:val="14"/>
              </w:numPr>
            </w:pPr>
            <w:r>
              <w:t>Move</w:t>
            </w:r>
            <w:r w:rsidR="000C42B3">
              <w:t>s</w:t>
            </w:r>
            <w:r>
              <w:t xml:space="preserve"> through system</w:t>
            </w:r>
          </w:p>
        </w:tc>
      </w:tr>
      <w:tr w:rsidR="00EE3ED8" w14:paraId="683728B1" w14:textId="77777777" w:rsidTr="009B4AFE">
        <w:trPr>
          <w:jc w:val="center"/>
        </w:trPr>
        <w:tc>
          <w:tcPr>
            <w:tcW w:w="1898" w:type="dxa"/>
          </w:tcPr>
          <w:p w14:paraId="7B2519C0" w14:textId="0FD1D514" w:rsidR="00EE3ED8" w:rsidRDefault="00A542F0" w:rsidP="00A542F0">
            <w:pPr>
              <w:pStyle w:val="ListParagraph"/>
              <w:numPr>
                <w:ilvl w:val="0"/>
                <w:numId w:val="13"/>
              </w:numPr>
            </w:pPr>
            <w:r>
              <w:t>Size</w:t>
            </w:r>
          </w:p>
        </w:tc>
        <w:tc>
          <w:tcPr>
            <w:tcW w:w="4955" w:type="dxa"/>
          </w:tcPr>
          <w:p w14:paraId="5959E1C5" w14:textId="2F8419A0" w:rsidR="00EE3ED8" w:rsidRDefault="00A542F0" w:rsidP="00A542F0">
            <w:pPr>
              <w:pStyle w:val="ListParagraph"/>
              <w:numPr>
                <w:ilvl w:val="0"/>
                <w:numId w:val="15"/>
              </w:numPr>
            </w:pPr>
            <w:r>
              <w:t>Fit in System</w:t>
            </w:r>
            <w:r w:rsidR="006F45D2">
              <w:t>:</w:t>
            </w:r>
            <w:r w:rsidR="006F45D2">
              <w:br/>
              <w:t>6</w:t>
            </w:r>
            <w:r w:rsidR="00F352CF">
              <w:t>2</w:t>
            </w:r>
            <w:r w:rsidR="006F45D2">
              <w:t>0mm x 4</w:t>
            </w:r>
            <w:r w:rsidR="00F352CF">
              <w:t>0</w:t>
            </w:r>
            <w:r w:rsidR="006F45D2">
              <w:t>0mm footprint, 3</w:t>
            </w:r>
            <w:r w:rsidR="00F352CF">
              <w:t>0</w:t>
            </w:r>
            <w:r w:rsidR="006F45D2">
              <w:t>0mm tall</w:t>
            </w:r>
          </w:p>
        </w:tc>
      </w:tr>
      <w:tr w:rsidR="00EE3ED8" w14:paraId="540D6AE2" w14:textId="77777777" w:rsidTr="009B4AFE">
        <w:trPr>
          <w:jc w:val="center"/>
        </w:trPr>
        <w:tc>
          <w:tcPr>
            <w:tcW w:w="1898" w:type="dxa"/>
          </w:tcPr>
          <w:p w14:paraId="2720FE3F" w14:textId="7F3FCB29" w:rsidR="00EE3ED8" w:rsidRDefault="00F23E13" w:rsidP="00F23E13">
            <w:pPr>
              <w:pStyle w:val="ListParagraph"/>
              <w:numPr>
                <w:ilvl w:val="0"/>
                <w:numId w:val="13"/>
              </w:numPr>
            </w:pPr>
            <w:r>
              <w:t>Weight</w:t>
            </w:r>
          </w:p>
        </w:tc>
        <w:tc>
          <w:tcPr>
            <w:tcW w:w="4955" w:type="dxa"/>
          </w:tcPr>
          <w:p w14:paraId="37C6789A" w14:textId="440A0CC8" w:rsidR="00EE3ED8" w:rsidRDefault="00F23E13" w:rsidP="00F23E13">
            <w:pPr>
              <w:pStyle w:val="ListParagraph"/>
              <w:numPr>
                <w:ilvl w:val="0"/>
                <w:numId w:val="16"/>
              </w:numPr>
            </w:pPr>
            <w:r>
              <w:t>Be under 35 kg</w:t>
            </w:r>
          </w:p>
        </w:tc>
      </w:tr>
      <w:tr w:rsidR="00EE3ED8" w14:paraId="1B9C67BC" w14:textId="77777777" w:rsidTr="009B4AFE">
        <w:trPr>
          <w:jc w:val="center"/>
        </w:trPr>
        <w:tc>
          <w:tcPr>
            <w:tcW w:w="1898" w:type="dxa"/>
          </w:tcPr>
          <w:p w14:paraId="21CA501F" w14:textId="46803D0B" w:rsidR="00EE3ED8" w:rsidRDefault="00E9139F" w:rsidP="00E9139F">
            <w:pPr>
              <w:pStyle w:val="ListParagraph"/>
              <w:numPr>
                <w:ilvl w:val="0"/>
                <w:numId w:val="13"/>
              </w:numPr>
            </w:pPr>
            <w:r>
              <w:t>Cost</w:t>
            </w:r>
          </w:p>
        </w:tc>
        <w:tc>
          <w:tcPr>
            <w:tcW w:w="4955" w:type="dxa"/>
          </w:tcPr>
          <w:p w14:paraId="69707DF1" w14:textId="6CB8AA6F" w:rsidR="00EE3ED8" w:rsidRDefault="00C215B0" w:rsidP="00E9139F">
            <w:pPr>
              <w:pStyle w:val="ListParagraph"/>
              <w:numPr>
                <w:ilvl w:val="0"/>
                <w:numId w:val="17"/>
              </w:numPr>
            </w:pPr>
            <w:r>
              <w:t>Less than $</w:t>
            </w:r>
            <w:r w:rsidR="00FA0754">
              <w:t>75</w:t>
            </w:r>
            <w:r>
              <w:t>0</w:t>
            </w:r>
          </w:p>
        </w:tc>
      </w:tr>
      <w:tr w:rsidR="00EE3ED8" w14:paraId="712BF16C" w14:textId="77777777" w:rsidTr="009B4AFE">
        <w:trPr>
          <w:jc w:val="center"/>
        </w:trPr>
        <w:tc>
          <w:tcPr>
            <w:tcW w:w="1898" w:type="dxa"/>
          </w:tcPr>
          <w:p w14:paraId="5A446153" w14:textId="582D947F" w:rsidR="00EE3ED8" w:rsidRDefault="009E0B5C" w:rsidP="009E0B5C">
            <w:pPr>
              <w:pStyle w:val="ListParagraph"/>
              <w:numPr>
                <w:ilvl w:val="0"/>
                <w:numId w:val="13"/>
              </w:numPr>
            </w:pPr>
            <w:r>
              <w:t>Use</w:t>
            </w:r>
          </w:p>
        </w:tc>
        <w:tc>
          <w:tcPr>
            <w:tcW w:w="4955" w:type="dxa"/>
          </w:tcPr>
          <w:p w14:paraId="0C5698AE" w14:textId="538AD894" w:rsidR="00EE3ED8" w:rsidRDefault="009E0B5C" w:rsidP="009E0B5C">
            <w:pPr>
              <w:pStyle w:val="ListParagraph"/>
              <w:numPr>
                <w:ilvl w:val="0"/>
                <w:numId w:val="18"/>
              </w:numPr>
            </w:pPr>
            <w:r>
              <w:t>Easy to control</w:t>
            </w:r>
          </w:p>
        </w:tc>
      </w:tr>
      <w:tr w:rsidR="0023058D" w14:paraId="284ABE22" w14:textId="77777777" w:rsidTr="009B4AFE">
        <w:trPr>
          <w:jc w:val="center"/>
        </w:trPr>
        <w:tc>
          <w:tcPr>
            <w:tcW w:w="1898" w:type="dxa"/>
            <w:vMerge w:val="restart"/>
          </w:tcPr>
          <w:p w14:paraId="55B342DC" w14:textId="68030EC9" w:rsidR="0023058D" w:rsidRDefault="0023058D" w:rsidP="00714D98">
            <w:pPr>
              <w:pStyle w:val="ListParagraph"/>
              <w:numPr>
                <w:ilvl w:val="0"/>
                <w:numId w:val="13"/>
              </w:numPr>
            </w:pPr>
            <w:r>
              <w:t>Power</w:t>
            </w:r>
          </w:p>
        </w:tc>
        <w:tc>
          <w:tcPr>
            <w:tcW w:w="4955" w:type="dxa"/>
          </w:tcPr>
          <w:p w14:paraId="5918D25A" w14:textId="69B3547F" w:rsidR="0023058D" w:rsidRDefault="0023058D" w:rsidP="00714D98">
            <w:pPr>
              <w:pStyle w:val="ListParagraph"/>
              <w:numPr>
                <w:ilvl w:val="0"/>
                <w:numId w:val="19"/>
              </w:numPr>
            </w:pPr>
            <w:r>
              <w:t>Self-sustained (Battery Powered)</w:t>
            </w:r>
          </w:p>
        </w:tc>
      </w:tr>
      <w:tr w:rsidR="0023058D" w14:paraId="143E6BE2" w14:textId="77777777" w:rsidTr="009B4AFE">
        <w:trPr>
          <w:jc w:val="center"/>
        </w:trPr>
        <w:tc>
          <w:tcPr>
            <w:tcW w:w="1898" w:type="dxa"/>
            <w:vMerge/>
          </w:tcPr>
          <w:p w14:paraId="40B8265E" w14:textId="77777777" w:rsidR="0023058D" w:rsidRDefault="0023058D" w:rsidP="009E0B5C"/>
        </w:tc>
        <w:tc>
          <w:tcPr>
            <w:tcW w:w="4955" w:type="dxa"/>
          </w:tcPr>
          <w:p w14:paraId="73A4CC4C" w14:textId="089239A2" w:rsidR="0023058D" w:rsidRDefault="0023058D" w:rsidP="008E15D7">
            <w:pPr>
              <w:pStyle w:val="ListParagraph"/>
              <w:numPr>
                <w:ilvl w:val="0"/>
                <w:numId w:val="19"/>
              </w:numPr>
            </w:pPr>
            <w:r>
              <w:t>Lasts through system navigation</w:t>
            </w:r>
          </w:p>
        </w:tc>
      </w:tr>
      <w:tr w:rsidR="009E0B5C" w14:paraId="7CD45AD2" w14:textId="77777777" w:rsidTr="009B4AFE">
        <w:trPr>
          <w:jc w:val="center"/>
        </w:trPr>
        <w:tc>
          <w:tcPr>
            <w:tcW w:w="1898" w:type="dxa"/>
          </w:tcPr>
          <w:p w14:paraId="28AB4E9F" w14:textId="38C9DDB4" w:rsidR="009E0B5C" w:rsidRDefault="007E1AE4" w:rsidP="007E1AE4">
            <w:pPr>
              <w:pStyle w:val="ListParagraph"/>
              <w:numPr>
                <w:ilvl w:val="0"/>
                <w:numId w:val="13"/>
              </w:numPr>
            </w:pPr>
            <w:r>
              <w:t>Speed</w:t>
            </w:r>
          </w:p>
        </w:tc>
        <w:tc>
          <w:tcPr>
            <w:tcW w:w="4955" w:type="dxa"/>
          </w:tcPr>
          <w:p w14:paraId="4EF3DF8F" w14:textId="41B395C2" w:rsidR="009E0B5C" w:rsidRDefault="00E825B9" w:rsidP="003950E1">
            <w:pPr>
              <w:pStyle w:val="ListParagraph"/>
              <w:numPr>
                <w:ilvl w:val="0"/>
                <w:numId w:val="20"/>
              </w:numPr>
            </w:pPr>
            <w:r>
              <w:t>Navigates faster than human verification</w:t>
            </w:r>
          </w:p>
        </w:tc>
      </w:tr>
      <w:tr w:rsidR="00F62538" w14:paraId="0C5E4313" w14:textId="77777777" w:rsidTr="009B4AFE">
        <w:trPr>
          <w:jc w:val="center"/>
        </w:trPr>
        <w:tc>
          <w:tcPr>
            <w:tcW w:w="1898" w:type="dxa"/>
          </w:tcPr>
          <w:p w14:paraId="794BBA7B" w14:textId="63D6A7DB" w:rsidR="00F62538" w:rsidRDefault="00F62538" w:rsidP="007E1AE4">
            <w:pPr>
              <w:pStyle w:val="ListParagraph"/>
              <w:numPr>
                <w:ilvl w:val="0"/>
                <w:numId w:val="13"/>
              </w:numPr>
            </w:pPr>
            <w:r>
              <w:t>Navigation</w:t>
            </w:r>
          </w:p>
        </w:tc>
        <w:tc>
          <w:tcPr>
            <w:tcW w:w="4955" w:type="dxa"/>
          </w:tcPr>
          <w:p w14:paraId="693E0BF9" w14:textId="0E03D757" w:rsidR="00F62538" w:rsidRDefault="0023058D" w:rsidP="00F62538">
            <w:pPr>
              <w:pStyle w:val="ListParagraph"/>
              <w:numPr>
                <w:ilvl w:val="0"/>
                <w:numId w:val="21"/>
              </w:numPr>
            </w:pPr>
            <w:r>
              <w:t>Easily moved over rollers, conveyer belts, and all other surfaces</w:t>
            </w:r>
          </w:p>
        </w:tc>
      </w:tr>
    </w:tbl>
    <w:p w14:paraId="4650AFC6" w14:textId="77777777" w:rsidR="00DC49CE" w:rsidRDefault="00DC49CE" w:rsidP="00EE3ED8"/>
    <w:p w14:paraId="0CD29093" w14:textId="6257A470" w:rsidR="00EE3ED8" w:rsidRDefault="00DC49CE" w:rsidP="00EE3ED8">
      <w:r>
        <w:t>C. Evaluating Key Functions</w:t>
      </w:r>
    </w:p>
    <w:p w14:paraId="79DB3331" w14:textId="4330E063" w:rsidR="0023058D" w:rsidRDefault="0023058D" w:rsidP="00EE3ED8">
      <w:r>
        <w:lastRenderedPageBreak/>
        <w:tab/>
      </w:r>
      <w:r w:rsidR="00DC49CE">
        <w:t xml:space="preserve">In reference to Table </w:t>
      </w:r>
      <w:r w:rsidR="00DA2A5E">
        <w:t>2</w:t>
      </w:r>
      <w:r w:rsidR="00DC49CE">
        <w:t>, t</w:t>
      </w:r>
      <w:r>
        <w:t xml:space="preserve">he first category, function, </w:t>
      </w:r>
      <w:r w:rsidR="007A3B09">
        <w:t>i</w:t>
      </w:r>
      <w:r>
        <w:t xml:space="preserve">s the most important category here because the main goal of the robot it to report </w:t>
      </w:r>
      <w:r w:rsidR="00822366">
        <w:t xml:space="preserve">the location of </w:t>
      </w:r>
      <w:r w:rsidR="001665A0">
        <w:t xml:space="preserve">errors within the </w:t>
      </w:r>
      <w:r w:rsidR="006014A9">
        <w:t xml:space="preserve">large racking system. </w:t>
      </w:r>
      <w:r w:rsidR="007A3B09">
        <w:t xml:space="preserve">The robot needs to be more effective than the human </w:t>
      </w:r>
      <w:r w:rsidR="004C45AF">
        <w:t xml:space="preserve">means of verification to be worth using over the current validation techniques. The robot </w:t>
      </w:r>
      <w:r w:rsidR="004D53E1">
        <w:t>should be</w:t>
      </w:r>
      <w:r w:rsidR="004C45AF">
        <w:t xml:space="preserve"> </w:t>
      </w:r>
      <w:r w:rsidR="00073C75">
        <w:t xml:space="preserve">able to fit and </w:t>
      </w:r>
      <w:r w:rsidR="00A476DC">
        <w:t xml:space="preserve">go through the racking system (for the size and weight requirements). </w:t>
      </w:r>
      <w:r w:rsidR="004D53E1">
        <w:t>Additionally</w:t>
      </w:r>
      <w:r w:rsidR="00A476DC">
        <w:t xml:space="preserve">, the </w:t>
      </w:r>
      <w:r w:rsidR="00E350BE">
        <w:t>Dia-Bot</w:t>
      </w:r>
      <w:r w:rsidR="00A476DC">
        <w:t xml:space="preserve"> must </w:t>
      </w:r>
      <w:r w:rsidR="00480632">
        <w:t>be easy to control</w:t>
      </w:r>
      <w:r w:rsidR="00137FC1">
        <w:t xml:space="preserve"> and</w:t>
      </w:r>
      <w:r w:rsidR="00480632">
        <w:t xml:space="preserve"> </w:t>
      </w:r>
      <w:r w:rsidR="004D53E1">
        <w:t>cordless</w:t>
      </w:r>
      <w:r w:rsidR="00137FC1">
        <w:t xml:space="preserve">, therefore </w:t>
      </w:r>
      <w:r w:rsidR="004D53E1">
        <w:t>need</w:t>
      </w:r>
      <w:r w:rsidR="00137FC1">
        <w:t>ing</w:t>
      </w:r>
      <w:r w:rsidR="004D53E1">
        <w:t xml:space="preserve"> self-sustaining power and wireless communication. The robot needs to </w:t>
      </w:r>
      <w:r w:rsidR="005312AF">
        <w:t>be able to navigate over all the different surfaces i</w:t>
      </w:r>
      <w:r w:rsidR="00FA0754">
        <w:t>t</w:t>
      </w:r>
      <w:r w:rsidR="005312AF">
        <w:t xml:space="preserve"> may encoun</w:t>
      </w:r>
      <w:r w:rsidR="00A32D65">
        <w:t>t</w:t>
      </w:r>
      <w:r w:rsidR="005312AF">
        <w:t>e</w:t>
      </w:r>
      <w:r w:rsidR="00A32D65">
        <w:t>r such as</w:t>
      </w:r>
      <w:r w:rsidR="005312AF">
        <w:t xml:space="preserve"> rollers, </w:t>
      </w:r>
      <w:r w:rsidR="00A21918">
        <w:t>conveyer belts</w:t>
      </w:r>
      <w:r w:rsidR="00030344">
        <w:t xml:space="preserve"> curves, </w:t>
      </w:r>
      <w:r w:rsidR="00E350BE">
        <w:t>diverts,</w:t>
      </w:r>
      <w:r w:rsidR="00A21918">
        <w:t xml:space="preserve"> shuttles, </w:t>
      </w:r>
      <w:r w:rsidR="00FA0754">
        <w:t>inclines,</w:t>
      </w:r>
      <w:r w:rsidR="00A32D65">
        <w:t xml:space="preserve"> </w:t>
      </w:r>
      <w:r w:rsidR="00A21918">
        <w:t>declines</w:t>
      </w:r>
      <w:r w:rsidR="00030344">
        <w:t>, merges, and diverges</w:t>
      </w:r>
      <w:r w:rsidR="00A21918">
        <w:t xml:space="preserve">. </w:t>
      </w:r>
      <w:r w:rsidR="006D7AE5">
        <w:t xml:space="preserve">Lastly the </w:t>
      </w:r>
      <w:r w:rsidR="00E350BE">
        <w:t>Dia-Bot</w:t>
      </w:r>
      <w:r w:rsidR="006D7AE5">
        <w:t xml:space="preserve"> </w:t>
      </w:r>
      <w:r w:rsidR="00FA0754">
        <w:t>must</w:t>
      </w:r>
      <w:r w:rsidR="006D7AE5">
        <w:t xml:space="preserve"> be cost effective</w:t>
      </w:r>
      <w:r w:rsidR="00137FC1">
        <w:t>.</w:t>
      </w:r>
      <w:r w:rsidR="006D7AE5">
        <w:t xml:space="preserve"> </w:t>
      </w:r>
      <w:r w:rsidR="00137FC1">
        <w:t>While</w:t>
      </w:r>
      <w:r w:rsidR="006D7AE5">
        <w:t xml:space="preserve"> Vanderlande Industries will not need a l</w:t>
      </w:r>
      <w:r w:rsidR="00FA0754">
        <w:t xml:space="preserve">arge quantity of these robots, </w:t>
      </w:r>
      <w:r w:rsidR="00137FC1">
        <w:t>the team’s goal is to be able to produce a</w:t>
      </w:r>
      <w:r w:rsidR="00FA0754">
        <w:t xml:space="preserve"> robot </w:t>
      </w:r>
      <w:r w:rsidR="00A00112">
        <w:t>for no more</w:t>
      </w:r>
      <w:r w:rsidR="00FA0754">
        <w:t xml:space="preserve"> than </w:t>
      </w:r>
      <w:proofErr w:type="spellStart"/>
      <w:r w:rsidR="00FA0754">
        <w:t>than</w:t>
      </w:r>
      <w:proofErr w:type="spellEnd"/>
      <w:r w:rsidR="00FA0754">
        <w:t xml:space="preserve"> $750. </w:t>
      </w:r>
    </w:p>
    <w:p w14:paraId="4CAFE497" w14:textId="77777777" w:rsidR="00FA0754" w:rsidRDefault="00FA0754" w:rsidP="00D258CE"/>
    <w:p w14:paraId="10B63E7A" w14:textId="2291C459" w:rsidR="00102374" w:rsidRDefault="00C149C3" w:rsidP="00D258CE">
      <w:r>
        <w:t>D</w:t>
      </w:r>
      <w:r w:rsidR="00102374">
        <w:t>. Constraints</w:t>
      </w:r>
    </w:p>
    <w:p w14:paraId="31567D08" w14:textId="1EEC3823" w:rsidR="00DC49CE" w:rsidRDefault="00DC49CE" w:rsidP="00D258CE">
      <w:r>
        <w:tab/>
        <w:t xml:space="preserve">The robot has </w:t>
      </w:r>
      <w:r w:rsidR="006A1352">
        <w:t>several</w:t>
      </w:r>
      <w:r>
        <w:t xml:space="preserve"> constraints </w:t>
      </w:r>
      <w:proofErr w:type="gramStart"/>
      <w:r>
        <w:t>at this time</w:t>
      </w:r>
      <w:proofErr w:type="gramEnd"/>
      <w:r>
        <w:t>. Notable the robot must fit inside of a 6</w:t>
      </w:r>
      <w:r w:rsidR="00F352CF">
        <w:t>2</w:t>
      </w:r>
      <w:r>
        <w:t>0mm x 4</w:t>
      </w:r>
      <w:r w:rsidR="00F352CF">
        <w:t>0</w:t>
      </w:r>
      <w:r>
        <w:t>0mm footprint with a maximum height of 3</w:t>
      </w:r>
      <w:r w:rsidR="00F352CF">
        <w:t>0</w:t>
      </w:r>
      <w:r>
        <w:t xml:space="preserve">0mm. Additionally the robot cannot exceed 35kg or the racking system will not be able to safety </w:t>
      </w:r>
      <w:r w:rsidR="006756C8">
        <w:t xml:space="preserve">and effectively support the </w:t>
      </w:r>
      <w:r w:rsidR="00E350BE">
        <w:t>Dia-Bot</w:t>
      </w:r>
      <w:r w:rsidR="006756C8">
        <w:t>’s movements. The user must be able to see fully around the robot</w:t>
      </w:r>
      <w:r w:rsidR="00F10F86">
        <w:t xml:space="preserve">, which requires that the robot have a </w:t>
      </w:r>
      <w:r w:rsidR="00442D85">
        <w:t xml:space="preserve">camera with the ability to </w:t>
      </w:r>
      <w:r w:rsidR="004E6322">
        <w:t>rotate</w:t>
      </w:r>
      <w:r w:rsidR="00442D85">
        <w:t xml:space="preserve"> 360</w:t>
      </w:r>
      <w:r w:rsidR="004E6322">
        <w:rPr>
          <w:rFonts w:ascii="Symbol" w:eastAsia="Symbol" w:hAnsi="Symbol" w:cs="Symbol"/>
        </w:rPr>
        <w:t>°</w:t>
      </w:r>
      <w:r w:rsidR="00442D85">
        <w:t xml:space="preserve"> along with vertical tilting up and down for an angle of 4</w:t>
      </w:r>
      <w:r w:rsidR="003674D4">
        <w:t>5</w:t>
      </w:r>
      <w:r w:rsidR="00905CFE">
        <w:rPr>
          <w:rFonts w:ascii="Symbol" w:eastAsia="Symbol" w:hAnsi="Symbol" w:cs="Symbol"/>
        </w:rPr>
        <w:t>°</w:t>
      </w:r>
      <w:r w:rsidR="003674D4">
        <w:t xml:space="preserve"> (from min to max</w:t>
      </w:r>
      <w:r w:rsidR="00B762D0">
        <w:t xml:space="preserve"> – a minimum of 10</w:t>
      </w:r>
      <w:r w:rsidR="004E6322">
        <w:rPr>
          <w:rFonts w:ascii="Symbol" w:eastAsia="Symbol" w:hAnsi="Symbol" w:cs="Symbol"/>
        </w:rPr>
        <w:t>°</w:t>
      </w:r>
      <w:r w:rsidR="00B762D0">
        <w:t xml:space="preserve"> off level in both directions). </w:t>
      </w:r>
      <w:r w:rsidR="00251BA8">
        <w:t xml:space="preserve">Because the </w:t>
      </w:r>
      <w:r w:rsidR="00E350BE">
        <w:t>Dia-Bot</w:t>
      </w:r>
      <w:r w:rsidR="00251BA8">
        <w:t xml:space="preserve"> must relay the racking system’s environment, the robot must </w:t>
      </w:r>
      <w:r w:rsidR="00EF4BA3">
        <w:t xml:space="preserve">be accurate in </w:t>
      </w:r>
      <w:r w:rsidR="004E6322">
        <w:t>its</w:t>
      </w:r>
      <w:r w:rsidR="00EF4BA3">
        <w:t xml:space="preserve"> location within a foot (</w:t>
      </w:r>
      <w:r w:rsidR="004E6322">
        <w:rPr>
          <w:rFonts w:ascii="Symbol" w:eastAsia="Symbol" w:hAnsi="Symbol" w:cs="Symbol"/>
        </w:rPr>
        <w:t>±</w:t>
      </w:r>
      <w:r w:rsidR="004E6322">
        <w:t>12 inches).</w:t>
      </w:r>
    </w:p>
    <w:p w14:paraId="4B95D10B" w14:textId="4CA263F9" w:rsidR="00030344" w:rsidRDefault="00030344" w:rsidP="00D258CE"/>
    <w:p w14:paraId="5E306609" w14:textId="4CA263F9" w:rsidR="00102374" w:rsidRDefault="00C149C3" w:rsidP="00D258CE">
      <w:r>
        <w:t>E</w:t>
      </w:r>
      <w:r w:rsidR="00102374">
        <w:t>. Engineering Specifications</w:t>
      </w:r>
    </w:p>
    <w:p w14:paraId="024C9C21" w14:textId="52661574" w:rsidR="00CE6285" w:rsidRDefault="00703312" w:rsidP="00D258CE">
      <w:r>
        <w:tab/>
        <w:t>Based on the customer requirements and our constraints, Operation Omega has identified the follow important engineering requirements. The specification sheet is shown below.</w:t>
      </w:r>
    </w:p>
    <w:p w14:paraId="2C2218B2" w14:textId="77777777" w:rsidR="00A73AD5" w:rsidRDefault="00A73AD5" w:rsidP="00D258CE"/>
    <w:p w14:paraId="3D585755" w14:textId="1FF2F907" w:rsidR="00A262C8" w:rsidRPr="00A262C8" w:rsidRDefault="00A262C8" w:rsidP="00A262C8">
      <w:pPr>
        <w:pStyle w:val="Caption"/>
        <w:keepNext/>
        <w:jc w:val="center"/>
        <w:rPr>
          <w:i w:val="0"/>
          <w:iCs w:val="0"/>
          <w:color w:val="auto"/>
          <w:sz w:val="22"/>
          <w:szCs w:val="22"/>
        </w:rPr>
      </w:pPr>
      <w:r w:rsidRPr="00A262C8">
        <w:rPr>
          <w:b/>
          <w:bCs/>
          <w:i w:val="0"/>
          <w:iCs w:val="0"/>
          <w:color w:val="auto"/>
          <w:sz w:val="22"/>
          <w:szCs w:val="22"/>
        </w:rPr>
        <w:t xml:space="preserve">Table </w:t>
      </w:r>
      <w:r w:rsidRPr="00A262C8">
        <w:rPr>
          <w:b/>
          <w:bCs/>
          <w:i w:val="0"/>
          <w:iCs w:val="0"/>
          <w:color w:val="auto"/>
          <w:sz w:val="22"/>
          <w:szCs w:val="22"/>
        </w:rPr>
        <w:fldChar w:fldCharType="begin"/>
      </w:r>
      <w:r w:rsidRPr="00A262C8">
        <w:rPr>
          <w:b/>
          <w:bCs/>
          <w:i w:val="0"/>
          <w:iCs w:val="0"/>
          <w:color w:val="auto"/>
          <w:sz w:val="22"/>
          <w:szCs w:val="22"/>
        </w:rPr>
        <w:instrText xml:space="preserve"> SEQ Table \* ARABIC </w:instrText>
      </w:r>
      <w:r w:rsidRPr="00A262C8">
        <w:rPr>
          <w:b/>
          <w:bCs/>
          <w:i w:val="0"/>
          <w:iCs w:val="0"/>
          <w:color w:val="auto"/>
          <w:sz w:val="22"/>
          <w:szCs w:val="22"/>
        </w:rPr>
        <w:fldChar w:fldCharType="separate"/>
      </w:r>
      <w:r w:rsidR="00BD0B18">
        <w:rPr>
          <w:b/>
          <w:bCs/>
          <w:i w:val="0"/>
          <w:iCs w:val="0"/>
          <w:noProof/>
          <w:color w:val="auto"/>
          <w:sz w:val="22"/>
          <w:szCs w:val="22"/>
        </w:rPr>
        <w:t>3</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Specification Sheet</w:t>
      </w:r>
    </w:p>
    <w:tbl>
      <w:tblPr>
        <w:tblStyle w:val="TableGrid"/>
        <w:tblW w:w="0" w:type="auto"/>
        <w:tblLook w:val="04A0" w:firstRow="1" w:lastRow="0" w:firstColumn="1" w:lastColumn="0" w:noHBand="0" w:noVBand="1"/>
      </w:tblPr>
      <w:tblGrid>
        <w:gridCol w:w="440"/>
        <w:gridCol w:w="1599"/>
        <w:gridCol w:w="1055"/>
        <w:gridCol w:w="1811"/>
        <w:gridCol w:w="1268"/>
        <w:gridCol w:w="877"/>
        <w:gridCol w:w="1763"/>
      </w:tblGrid>
      <w:tr w:rsidR="00BA17A6" w14:paraId="0A5D7E0D" w14:textId="77777777" w:rsidTr="001504C6">
        <w:tc>
          <w:tcPr>
            <w:tcW w:w="440" w:type="dxa"/>
            <w:vAlign w:val="center"/>
          </w:tcPr>
          <w:p w14:paraId="1EF72803" w14:textId="39BDEB5F" w:rsidR="00BA17A6" w:rsidRPr="00F32098" w:rsidRDefault="00BA17A6" w:rsidP="0046614C">
            <w:pPr>
              <w:rPr>
                <w:b/>
                <w:bCs/>
                <w:sz w:val="21"/>
                <w:szCs w:val="22"/>
              </w:rPr>
            </w:pPr>
            <w:r w:rsidRPr="00F32098">
              <w:rPr>
                <w:b/>
                <w:bCs/>
                <w:sz w:val="21"/>
                <w:szCs w:val="22"/>
              </w:rPr>
              <w:t>#</w:t>
            </w:r>
          </w:p>
        </w:tc>
        <w:tc>
          <w:tcPr>
            <w:tcW w:w="1599" w:type="dxa"/>
            <w:vAlign w:val="center"/>
          </w:tcPr>
          <w:p w14:paraId="0AC6BE27" w14:textId="70BEDC04" w:rsidR="00BA17A6" w:rsidRPr="00F32098" w:rsidRDefault="00BA17A6" w:rsidP="0046614C">
            <w:pPr>
              <w:rPr>
                <w:b/>
                <w:bCs/>
                <w:sz w:val="21"/>
                <w:szCs w:val="22"/>
              </w:rPr>
            </w:pPr>
            <w:r w:rsidRPr="00F32098">
              <w:rPr>
                <w:b/>
                <w:bCs/>
                <w:sz w:val="21"/>
                <w:szCs w:val="22"/>
              </w:rPr>
              <w:t>Spec</w:t>
            </w:r>
          </w:p>
        </w:tc>
        <w:tc>
          <w:tcPr>
            <w:tcW w:w="1055" w:type="dxa"/>
            <w:vAlign w:val="center"/>
          </w:tcPr>
          <w:p w14:paraId="0579A774" w14:textId="380F7B79" w:rsidR="00BA17A6" w:rsidRPr="00F32098" w:rsidRDefault="00BA17A6" w:rsidP="0046614C">
            <w:pPr>
              <w:rPr>
                <w:b/>
                <w:bCs/>
                <w:sz w:val="21"/>
                <w:szCs w:val="22"/>
              </w:rPr>
            </w:pPr>
            <w:r w:rsidRPr="00F32098">
              <w:rPr>
                <w:b/>
                <w:bCs/>
                <w:sz w:val="21"/>
                <w:szCs w:val="22"/>
              </w:rPr>
              <w:t>Date Updated</w:t>
            </w:r>
          </w:p>
        </w:tc>
        <w:tc>
          <w:tcPr>
            <w:tcW w:w="1811" w:type="dxa"/>
            <w:vAlign w:val="center"/>
          </w:tcPr>
          <w:p w14:paraId="1FF4169C" w14:textId="5CE65632" w:rsidR="00BA17A6" w:rsidRPr="00F32098" w:rsidRDefault="00BA17A6" w:rsidP="0046614C">
            <w:pPr>
              <w:rPr>
                <w:b/>
                <w:bCs/>
                <w:sz w:val="21"/>
                <w:szCs w:val="22"/>
              </w:rPr>
            </w:pPr>
            <w:r w:rsidRPr="00F32098">
              <w:rPr>
                <w:b/>
                <w:bCs/>
                <w:sz w:val="21"/>
                <w:szCs w:val="22"/>
              </w:rPr>
              <w:t>Requirements</w:t>
            </w:r>
          </w:p>
        </w:tc>
        <w:tc>
          <w:tcPr>
            <w:tcW w:w="1268" w:type="dxa"/>
            <w:vAlign w:val="center"/>
          </w:tcPr>
          <w:p w14:paraId="721426D3" w14:textId="52A83B77" w:rsidR="00BA17A6" w:rsidRPr="00F32098" w:rsidRDefault="00BA17A6" w:rsidP="0046614C">
            <w:pPr>
              <w:rPr>
                <w:b/>
                <w:bCs/>
                <w:sz w:val="21"/>
                <w:szCs w:val="22"/>
              </w:rPr>
            </w:pPr>
            <w:r w:rsidRPr="00F32098">
              <w:rPr>
                <w:b/>
                <w:bCs/>
                <w:sz w:val="21"/>
                <w:szCs w:val="22"/>
              </w:rPr>
              <w:t>Responsible</w:t>
            </w:r>
          </w:p>
        </w:tc>
        <w:tc>
          <w:tcPr>
            <w:tcW w:w="877" w:type="dxa"/>
            <w:vAlign w:val="center"/>
          </w:tcPr>
          <w:p w14:paraId="0A2269C9" w14:textId="02CE7D6A" w:rsidR="00BA17A6" w:rsidRPr="00F32098" w:rsidRDefault="00BA17A6" w:rsidP="0046614C">
            <w:pPr>
              <w:rPr>
                <w:b/>
                <w:bCs/>
                <w:sz w:val="21"/>
                <w:szCs w:val="22"/>
              </w:rPr>
            </w:pPr>
            <w:r w:rsidRPr="00F32098">
              <w:rPr>
                <w:b/>
                <w:bCs/>
                <w:sz w:val="21"/>
                <w:szCs w:val="22"/>
              </w:rPr>
              <w:t>Source</w:t>
            </w:r>
          </w:p>
        </w:tc>
        <w:tc>
          <w:tcPr>
            <w:tcW w:w="1763" w:type="dxa"/>
            <w:vAlign w:val="center"/>
          </w:tcPr>
          <w:p w14:paraId="654104AE" w14:textId="214429DB" w:rsidR="00BA17A6" w:rsidRPr="00F32098" w:rsidRDefault="00BA17A6" w:rsidP="0046614C">
            <w:pPr>
              <w:rPr>
                <w:b/>
                <w:bCs/>
                <w:sz w:val="21"/>
                <w:szCs w:val="22"/>
              </w:rPr>
            </w:pPr>
            <w:r w:rsidRPr="00F32098">
              <w:rPr>
                <w:b/>
                <w:bCs/>
                <w:sz w:val="21"/>
                <w:szCs w:val="22"/>
              </w:rPr>
              <w:t>How Validated</w:t>
            </w:r>
          </w:p>
        </w:tc>
      </w:tr>
      <w:tr w:rsidR="00BA17A6" w14:paraId="4C327256" w14:textId="77777777" w:rsidTr="001504C6">
        <w:tc>
          <w:tcPr>
            <w:tcW w:w="8813" w:type="dxa"/>
            <w:gridSpan w:val="7"/>
            <w:shd w:val="clear" w:color="auto" w:fill="E7E6E6" w:themeFill="background2"/>
            <w:vAlign w:val="center"/>
          </w:tcPr>
          <w:p w14:paraId="308728BC" w14:textId="5B2C355C" w:rsidR="00BA17A6" w:rsidRPr="006653D6" w:rsidRDefault="00BA17A6" w:rsidP="00152E83">
            <w:pPr>
              <w:rPr>
                <w:b/>
                <w:bCs/>
                <w:sz w:val="20"/>
                <w:szCs w:val="20"/>
              </w:rPr>
            </w:pPr>
            <w:r w:rsidRPr="006653D6">
              <w:rPr>
                <w:b/>
                <w:bCs/>
                <w:sz w:val="20"/>
                <w:szCs w:val="20"/>
              </w:rPr>
              <w:t>General</w:t>
            </w:r>
          </w:p>
        </w:tc>
      </w:tr>
      <w:tr w:rsidR="00BA17A6" w14:paraId="3EEB8C02" w14:textId="77777777" w:rsidTr="001504C6">
        <w:tc>
          <w:tcPr>
            <w:tcW w:w="440" w:type="dxa"/>
            <w:vAlign w:val="center"/>
          </w:tcPr>
          <w:p w14:paraId="3FB96F59" w14:textId="24CFDB28" w:rsidR="00BA17A6" w:rsidRPr="006653D6" w:rsidRDefault="00BA17A6" w:rsidP="00152E83">
            <w:pPr>
              <w:rPr>
                <w:sz w:val="18"/>
                <w:szCs w:val="18"/>
              </w:rPr>
            </w:pPr>
            <w:r w:rsidRPr="006653D6">
              <w:rPr>
                <w:sz w:val="18"/>
                <w:szCs w:val="18"/>
              </w:rPr>
              <w:t>1</w:t>
            </w:r>
          </w:p>
        </w:tc>
        <w:tc>
          <w:tcPr>
            <w:tcW w:w="1599" w:type="dxa"/>
            <w:vAlign w:val="center"/>
          </w:tcPr>
          <w:p w14:paraId="47F16CC4" w14:textId="6DDFDD99" w:rsidR="00BA17A6" w:rsidRPr="006653D6" w:rsidRDefault="00BA17A6" w:rsidP="00152E83">
            <w:pPr>
              <w:rPr>
                <w:sz w:val="18"/>
                <w:szCs w:val="18"/>
              </w:rPr>
            </w:pPr>
            <w:r w:rsidRPr="006653D6">
              <w:rPr>
                <w:sz w:val="18"/>
                <w:szCs w:val="18"/>
              </w:rPr>
              <w:t>Affordable for Small Scale Production</w:t>
            </w:r>
          </w:p>
        </w:tc>
        <w:tc>
          <w:tcPr>
            <w:tcW w:w="1055" w:type="dxa"/>
            <w:vAlign w:val="center"/>
          </w:tcPr>
          <w:p w14:paraId="13E68754" w14:textId="6D58D3DE" w:rsidR="00BA17A6" w:rsidRPr="006653D6" w:rsidRDefault="00BA17A6" w:rsidP="00152E83">
            <w:pPr>
              <w:rPr>
                <w:sz w:val="18"/>
                <w:szCs w:val="18"/>
              </w:rPr>
            </w:pPr>
            <w:r w:rsidRPr="006653D6">
              <w:rPr>
                <w:sz w:val="18"/>
                <w:szCs w:val="18"/>
              </w:rPr>
              <w:t>09/26/21</w:t>
            </w:r>
          </w:p>
        </w:tc>
        <w:tc>
          <w:tcPr>
            <w:tcW w:w="1811" w:type="dxa"/>
            <w:vAlign w:val="center"/>
          </w:tcPr>
          <w:p w14:paraId="3F817ED5" w14:textId="7661327C" w:rsidR="00BA17A6" w:rsidRPr="006653D6" w:rsidRDefault="00BA17A6" w:rsidP="00152E83">
            <w:pPr>
              <w:rPr>
                <w:sz w:val="18"/>
                <w:szCs w:val="18"/>
              </w:rPr>
            </w:pPr>
            <w:r w:rsidRPr="006653D6">
              <w:rPr>
                <w:sz w:val="18"/>
                <w:szCs w:val="18"/>
              </w:rPr>
              <w:t>Unit cost &lt; $750</w:t>
            </w:r>
          </w:p>
        </w:tc>
        <w:tc>
          <w:tcPr>
            <w:tcW w:w="1268" w:type="dxa"/>
            <w:vAlign w:val="center"/>
          </w:tcPr>
          <w:p w14:paraId="65EB8E4A" w14:textId="31DFFE1C" w:rsidR="00BA17A6" w:rsidRPr="006653D6" w:rsidRDefault="00BA17A6" w:rsidP="00152E83">
            <w:pPr>
              <w:rPr>
                <w:sz w:val="18"/>
                <w:szCs w:val="18"/>
              </w:rPr>
            </w:pPr>
            <w:r w:rsidRPr="006653D6">
              <w:rPr>
                <w:sz w:val="18"/>
                <w:szCs w:val="18"/>
              </w:rPr>
              <w:t>Design Team</w:t>
            </w:r>
          </w:p>
        </w:tc>
        <w:tc>
          <w:tcPr>
            <w:tcW w:w="877" w:type="dxa"/>
            <w:vAlign w:val="center"/>
          </w:tcPr>
          <w:p w14:paraId="18BE8FB7" w14:textId="67A060B2" w:rsidR="00BA17A6" w:rsidRPr="006653D6" w:rsidRDefault="00BA17A6" w:rsidP="00152E83">
            <w:pPr>
              <w:rPr>
                <w:sz w:val="18"/>
                <w:szCs w:val="18"/>
              </w:rPr>
            </w:pPr>
            <w:r w:rsidRPr="006653D6">
              <w:rPr>
                <w:sz w:val="18"/>
                <w:szCs w:val="18"/>
              </w:rPr>
              <w:t>Sponsor</w:t>
            </w:r>
          </w:p>
        </w:tc>
        <w:tc>
          <w:tcPr>
            <w:tcW w:w="1763" w:type="dxa"/>
            <w:vAlign w:val="center"/>
          </w:tcPr>
          <w:p w14:paraId="619C295C" w14:textId="0AE7F4CA" w:rsidR="00BA17A6" w:rsidRPr="006653D6" w:rsidRDefault="00BA17A6" w:rsidP="00152E83">
            <w:pPr>
              <w:rPr>
                <w:sz w:val="18"/>
                <w:szCs w:val="18"/>
              </w:rPr>
            </w:pPr>
            <w:r w:rsidRPr="006653D6">
              <w:rPr>
                <w:sz w:val="18"/>
                <w:szCs w:val="18"/>
              </w:rPr>
              <w:t>Manufacturing cost analysis for the entire product</w:t>
            </w:r>
          </w:p>
        </w:tc>
      </w:tr>
      <w:tr w:rsidR="00BA17A6" w14:paraId="1DCF7557" w14:textId="77777777" w:rsidTr="001504C6">
        <w:tc>
          <w:tcPr>
            <w:tcW w:w="8813" w:type="dxa"/>
            <w:gridSpan w:val="7"/>
            <w:shd w:val="clear" w:color="auto" w:fill="E7E6E6" w:themeFill="background2"/>
            <w:vAlign w:val="center"/>
          </w:tcPr>
          <w:p w14:paraId="2CE9BB9E" w14:textId="10CED7F6" w:rsidR="00BA17A6" w:rsidRPr="006653D6" w:rsidRDefault="001504C6" w:rsidP="00152E83">
            <w:pPr>
              <w:rPr>
                <w:b/>
                <w:bCs/>
                <w:sz w:val="20"/>
                <w:szCs w:val="20"/>
              </w:rPr>
            </w:pPr>
            <w:r w:rsidRPr="006653D6">
              <w:rPr>
                <w:b/>
                <w:bCs/>
                <w:sz w:val="20"/>
                <w:szCs w:val="20"/>
              </w:rPr>
              <w:t>Physical Characteristics</w:t>
            </w:r>
          </w:p>
        </w:tc>
      </w:tr>
      <w:tr w:rsidR="00BA17A6" w14:paraId="3777A585" w14:textId="77777777" w:rsidTr="001504C6">
        <w:tc>
          <w:tcPr>
            <w:tcW w:w="440" w:type="dxa"/>
            <w:vAlign w:val="center"/>
          </w:tcPr>
          <w:p w14:paraId="6D66FD8B" w14:textId="606D94E6" w:rsidR="00BA17A6" w:rsidRPr="006653D6" w:rsidRDefault="00BA17A6" w:rsidP="00152E83">
            <w:pPr>
              <w:rPr>
                <w:sz w:val="18"/>
                <w:szCs w:val="18"/>
              </w:rPr>
            </w:pPr>
            <w:r w:rsidRPr="006653D6">
              <w:rPr>
                <w:sz w:val="18"/>
                <w:szCs w:val="18"/>
              </w:rPr>
              <w:lastRenderedPageBreak/>
              <w:t>2</w:t>
            </w:r>
          </w:p>
        </w:tc>
        <w:tc>
          <w:tcPr>
            <w:tcW w:w="1599" w:type="dxa"/>
            <w:vAlign w:val="center"/>
          </w:tcPr>
          <w:p w14:paraId="2319AF04" w14:textId="2E8D4332" w:rsidR="00BA17A6" w:rsidRPr="006653D6" w:rsidRDefault="00BA17A6" w:rsidP="00152E83">
            <w:pPr>
              <w:rPr>
                <w:sz w:val="18"/>
                <w:szCs w:val="18"/>
              </w:rPr>
            </w:pPr>
            <w:r w:rsidRPr="006653D6">
              <w:rPr>
                <w:sz w:val="18"/>
                <w:szCs w:val="18"/>
              </w:rPr>
              <w:t>Product Weight</w:t>
            </w:r>
          </w:p>
        </w:tc>
        <w:tc>
          <w:tcPr>
            <w:tcW w:w="1055" w:type="dxa"/>
            <w:vAlign w:val="center"/>
          </w:tcPr>
          <w:p w14:paraId="2B5BE720" w14:textId="4F4B673B" w:rsidR="00BA17A6" w:rsidRPr="006653D6" w:rsidRDefault="00BA17A6" w:rsidP="00152E83">
            <w:pPr>
              <w:rPr>
                <w:sz w:val="18"/>
                <w:szCs w:val="18"/>
              </w:rPr>
            </w:pPr>
            <w:r w:rsidRPr="006653D6">
              <w:rPr>
                <w:sz w:val="18"/>
                <w:szCs w:val="18"/>
              </w:rPr>
              <w:t>09/26/21</w:t>
            </w:r>
          </w:p>
        </w:tc>
        <w:tc>
          <w:tcPr>
            <w:tcW w:w="1811" w:type="dxa"/>
            <w:vAlign w:val="center"/>
          </w:tcPr>
          <w:p w14:paraId="4843CA3F" w14:textId="0912B064" w:rsidR="00BA17A6" w:rsidRPr="006653D6" w:rsidRDefault="00BA17A6" w:rsidP="00152E83">
            <w:pPr>
              <w:rPr>
                <w:sz w:val="18"/>
                <w:szCs w:val="18"/>
              </w:rPr>
            </w:pPr>
            <w:r w:rsidRPr="006653D6">
              <w:rPr>
                <w:sz w:val="18"/>
                <w:szCs w:val="18"/>
              </w:rPr>
              <w:t>&lt; 35kg (or &lt;77lbs)</w:t>
            </w:r>
          </w:p>
        </w:tc>
        <w:tc>
          <w:tcPr>
            <w:tcW w:w="1268" w:type="dxa"/>
            <w:vAlign w:val="center"/>
          </w:tcPr>
          <w:p w14:paraId="6BB29EC9" w14:textId="27EF13E0" w:rsidR="00BA17A6" w:rsidRPr="006653D6" w:rsidRDefault="00BA17A6" w:rsidP="00152E83">
            <w:pPr>
              <w:rPr>
                <w:sz w:val="18"/>
                <w:szCs w:val="18"/>
              </w:rPr>
            </w:pPr>
            <w:r w:rsidRPr="006653D6">
              <w:rPr>
                <w:sz w:val="18"/>
                <w:szCs w:val="18"/>
              </w:rPr>
              <w:t>Mechanical Team</w:t>
            </w:r>
          </w:p>
        </w:tc>
        <w:tc>
          <w:tcPr>
            <w:tcW w:w="877" w:type="dxa"/>
            <w:vAlign w:val="center"/>
          </w:tcPr>
          <w:p w14:paraId="3E82854C" w14:textId="5EB4C5BB" w:rsidR="00BA17A6" w:rsidRPr="006653D6" w:rsidRDefault="00BA17A6" w:rsidP="00152E83">
            <w:pPr>
              <w:rPr>
                <w:sz w:val="18"/>
                <w:szCs w:val="18"/>
              </w:rPr>
            </w:pPr>
            <w:r w:rsidRPr="006653D6">
              <w:rPr>
                <w:sz w:val="18"/>
                <w:szCs w:val="18"/>
              </w:rPr>
              <w:t>Sponsor</w:t>
            </w:r>
          </w:p>
        </w:tc>
        <w:tc>
          <w:tcPr>
            <w:tcW w:w="1763" w:type="dxa"/>
            <w:vAlign w:val="center"/>
          </w:tcPr>
          <w:p w14:paraId="30408D40" w14:textId="4A632D7F" w:rsidR="00BA17A6" w:rsidRPr="006653D6" w:rsidRDefault="00BA17A6" w:rsidP="00152E83">
            <w:pPr>
              <w:rPr>
                <w:sz w:val="18"/>
                <w:szCs w:val="18"/>
              </w:rPr>
            </w:pPr>
            <w:r w:rsidRPr="006653D6">
              <w:rPr>
                <w:sz w:val="18"/>
                <w:szCs w:val="18"/>
              </w:rPr>
              <w:t>Weight measurement of full-scale prototype</w:t>
            </w:r>
          </w:p>
        </w:tc>
      </w:tr>
      <w:tr w:rsidR="00BA17A6" w14:paraId="47B3A11C" w14:textId="77777777" w:rsidTr="001504C6">
        <w:tc>
          <w:tcPr>
            <w:tcW w:w="440" w:type="dxa"/>
            <w:vAlign w:val="center"/>
          </w:tcPr>
          <w:p w14:paraId="0415ADEC" w14:textId="19DA4794" w:rsidR="00BA17A6" w:rsidRPr="006653D6" w:rsidRDefault="00BA17A6" w:rsidP="00152E83">
            <w:pPr>
              <w:rPr>
                <w:sz w:val="18"/>
                <w:szCs w:val="18"/>
              </w:rPr>
            </w:pPr>
            <w:r w:rsidRPr="006653D6">
              <w:rPr>
                <w:sz w:val="18"/>
                <w:szCs w:val="18"/>
              </w:rPr>
              <w:t>3</w:t>
            </w:r>
          </w:p>
        </w:tc>
        <w:tc>
          <w:tcPr>
            <w:tcW w:w="1599" w:type="dxa"/>
            <w:vAlign w:val="center"/>
          </w:tcPr>
          <w:p w14:paraId="4EBDD89A" w14:textId="2A6AE095" w:rsidR="00BA17A6" w:rsidRPr="006653D6" w:rsidRDefault="00BA17A6" w:rsidP="00152E83">
            <w:pPr>
              <w:rPr>
                <w:sz w:val="18"/>
                <w:szCs w:val="18"/>
              </w:rPr>
            </w:pPr>
            <w:r w:rsidRPr="006653D6">
              <w:rPr>
                <w:sz w:val="18"/>
                <w:szCs w:val="18"/>
              </w:rPr>
              <w:t>Product Size</w:t>
            </w:r>
          </w:p>
        </w:tc>
        <w:tc>
          <w:tcPr>
            <w:tcW w:w="1055" w:type="dxa"/>
            <w:vAlign w:val="center"/>
          </w:tcPr>
          <w:p w14:paraId="642B69AE" w14:textId="39947AF2" w:rsidR="00BA17A6" w:rsidRPr="006653D6" w:rsidRDefault="00BA17A6" w:rsidP="00152E83">
            <w:pPr>
              <w:rPr>
                <w:sz w:val="18"/>
                <w:szCs w:val="18"/>
              </w:rPr>
            </w:pPr>
            <w:r w:rsidRPr="006653D6">
              <w:rPr>
                <w:sz w:val="18"/>
                <w:szCs w:val="18"/>
              </w:rPr>
              <w:t>09/2</w:t>
            </w:r>
            <w:r w:rsidR="00F352CF">
              <w:rPr>
                <w:sz w:val="18"/>
                <w:szCs w:val="18"/>
              </w:rPr>
              <w:t>8</w:t>
            </w:r>
            <w:r w:rsidRPr="006653D6">
              <w:rPr>
                <w:sz w:val="18"/>
                <w:szCs w:val="18"/>
              </w:rPr>
              <w:t>/21</w:t>
            </w:r>
          </w:p>
        </w:tc>
        <w:tc>
          <w:tcPr>
            <w:tcW w:w="1811" w:type="dxa"/>
            <w:vAlign w:val="center"/>
          </w:tcPr>
          <w:p w14:paraId="0B3FE8D9" w14:textId="421A5EAF" w:rsidR="00BA17A6" w:rsidRPr="006653D6" w:rsidRDefault="00BA17A6" w:rsidP="00152E83">
            <w:pPr>
              <w:rPr>
                <w:sz w:val="18"/>
                <w:szCs w:val="18"/>
              </w:rPr>
            </w:pPr>
            <w:r w:rsidRPr="006653D6">
              <w:rPr>
                <w:sz w:val="18"/>
                <w:szCs w:val="18"/>
              </w:rPr>
              <w:t>Footprint &lt; 6</w:t>
            </w:r>
            <w:r w:rsidR="00F352CF">
              <w:rPr>
                <w:sz w:val="18"/>
                <w:szCs w:val="18"/>
              </w:rPr>
              <w:t>2</w:t>
            </w:r>
            <w:r w:rsidRPr="006653D6">
              <w:rPr>
                <w:sz w:val="18"/>
                <w:szCs w:val="18"/>
              </w:rPr>
              <w:t>0mm x 4</w:t>
            </w:r>
            <w:r w:rsidR="00F352CF">
              <w:rPr>
                <w:sz w:val="18"/>
                <w:szCs w:val="18"/>
              </w:rPr>
              <w:t>0</w:t>
            </w:r>
            <w:r w:rsidRPr="006653D6">
              <w:rPr>
                <w:sz w:val="18"/>
                <w:szCs w:val="18"/>
              </w:rPr>
              <w:t>0mm</w:t>
            </w:r>
          </w:p>
          <w:p w14:paraId="4A515F01" w14:textId="5A3CB177" w:rsidR="00BA17A6" w:rsidRPr="006653D6" w:rsidRDefault="00BA17A6" w:rsidP="00152E83">
            <w:pPr>
              <w:rPr>
                <w:sz w:val="18"/>
                <w:szCs w:val="18"/>
              </w:rPr>
            </w:pPr>
            <w:r w:rsidRPr="006653D6">
              <w:rPr>
                <w:sz w:val="18"/>
                <w:szCs w:val="18"/>
              </w:rPr>
              <w:t xml:space="preserve">Height &lt; </w:t>
            </w:r>
            <w:r w:rsidR="00F352CF">
              <w:rPr>
                <w:sz w:val="18"/>
                <w:szCs w:val="18"/>
              </w:rPr>
              <w:t>30</w:t>
            </w:r>
            <w:r w:rsidRPr="006653D6">
              <w:rPr>
                <w:sz w:val="18"/>
                <w:szCs w:val="18"/>
              </w:rPr>
              <w:t>0mm</w:t>
            </w:r>
          </w:p>
        </w:tc>
        <w:tc>
          <w:tcPr>
            <w:tcW w:w="1268" w:type="dxa"/>
            <w:vAlign w:val="center"/>
          </w:tcPr>
          <w:p w14:paraId="2EB68B25" w14:textId="7D7EDFCF" w:rsidR="00BA17A6" w:rsidRPr="006653D6" w:rsidRDefault="00BA17A6" w:rsidP="00152E83">
            <w:pPr>
              <w:rPr>
                <w:sz w:val="18"/>
                <w:szCs w:val="18"/>
              </w:rPr>
            </w:pPr>
            <w:r w:rsidRPr="006653D6">
              <w:rPr>
                <w:sz w:val="18"/>
                <w:szCs w:val="18"/>
              </w:rPr>
              <w:t>Mechanical Team</w:t>
            </w:r>
          </w:p>
        </w:tc>
        <w:tc>
          <w:tcPr>
            <w:tcW w:w="877" w:type="dxa"/>
            <w:vAlign w:val="center"/>
          </w:tcPr>
          <w:p w14:paraId="2C04E5DB" w14:textId="075D0316" w:rsidR="00BA17A6" w:rsidRPr="006653D6" w:rsidRDefault="00BA17A6" w:rsidP="00152E83">
            <w:pPr>
              <w:rPr>
                <w:sz w:val="18"/>
                <w:szCs w:val="18"/>
              </w:rPr>
            </w:pPr>
            <w:r w:rsidRPr="006653D6">
              <w:rPr>
                <w:sz w:val="18"/>
                <w:szCs w:val="18"/>
              </w:rPr>
              <w:t>Sponsor</w:t>
            </w:r>
          </w:p>
        </w:tc>
        <w:tc>
          <w:tcPr>
            <w:tcW w:w="1763" w:type="dxa"/>
            <w:vAlign w:val="center"/>
          </w:tcPr>
          <w:p w14:paraId="52F2CD1D" w14:textId="678CF7AD" w:rsidR="00BA17A6" w:rsidRPr="006653D6" w:rsidRDefault="00BA17A6" w:rsidP="00152E83">
            <w:pPr>
              <w:rPr>
                <w:sz w:val="18"/>
                <w:szCs w:val="18"/>
              </w:rPr>
            </w:pPr>
            <w:r w:rsidRPr="006653D6">
              <w:rPr>
                <w:sz w:val="18"/>
                <w:szCs w:val="18"/>
              </w:rPr>
              <w:t>Measurement of full-scale prototype</w:t>
            </w:r>
          </w:p>
        </w:tc>
      </w:tr>
      <w:tr w:rsidR="00BA17A6" w14:paraId="462D71E3" w14:textId="77777777" w:rsidTr="001504C6">
        <w:tc>
          <w:tcPr>
            <w:tcW w:w="8813" w:type="dxa"/>
            <w:gridSpan w:val="7"/>
            <w:shd w:val="clear" w:color="auto" w:fill="E7E6E6" w:themeFill="background2"/>
            <w:vAlign w:val="center"/>
          </w:tcPr>
          <w:p w14:paraId="608AC17B" w14:textId="677B2A03" w:rsidR="00BA17A6" w:rsidRPr="006653D6" w:rsidRDefault="001504C6" w:rsidP="00152E83">
            <w:pPr>
              <w:rPr>
                <w:b/>
                <w:bCs/>
                <w:sz w:val="20"/>
                <w:szCs w:val="20"/>
              </w:rPr>
            </w:pPr>
            <w:r w:rsidRPr="006653D6">
              <w:rPr>
                <w:b/>
                <w:bCs/>
                <w:sz w:val="20"/>
                <w:szCs w:val="20"/>
              </w:rPr>
              <w:t>Performance</w:t>
            </w:r>
          </w:p>
        </w:tc>
      </w:tr>
      <w:tr w:rsidR="00BA17A6" w14:paraId="45A480E6" w14:textId="77777777" w:rsidTr="001504C6">
        <w:tc>
          <w:tcPr>
            <w:tcW w:w="440" w:type="dxa"/>
            <w:vMerge w:val="restart"/>
            <w:vAlign w:val="center"/>
          </w:tcPr>
          <w:p w14:paraId="51388544" w14:textId="7C994429" w:rsidR="00BA17A6" w:rsidRPr="006653D6" w:rsidRDefault="00BA17A6" w:rsidP="00152E83">
            <w:pPr>
              <w:rPr>
                <w:sz w:val="18"/>
                <w:szCs w:val="18"/>
              </w:rPr>
            </w:pPr>
            <w:r w:rsidRPr="006653D6">
              <w:rPr>
                <w:sz w:val="18"/>
                <w:szCs w:val="18"/>
              </w:rPr>
              <w:t>4</w:t>
            </w:r>
          </w:p>
        </w:tc>
        <w:tc>
          <w:tcPr>
            <w:tcW w:w="1599" w:type="dxa"/>
            <w:vMerge w:val="restart"/>
            <w:vAlign w:val="center"/>
          </w:tcPr>
          <w:p w14:paraId="005D503B" w14:textId="04855461" w:rsidR="00BA17A6" w:rsidRPr="006653D6" w:rsidRDefault="00BA17A6" w:rsidP="00152E83">
            <w:pPr>
              <w:rPr>
                <w:sz w:val="18"/>
                <w:szCs w:val="18"/>
              </w:rPr>
            </w:pPr>
            <w:r w:rsidRPr="006653D6">
              <w:rPr>
                <w:sz w:val="18"/>
                <w:szCs w:val="18"/>
              </w:rPr>
              <w:t>Movement Speed</w:t>
            </w:r>
          </w:p>
        </w:tc>
        <w:tc>
          <w:tcPr>
            <w:tcW w:w="1055" w:type="dxa"/>
            <w:vMerge w:val="restart"/>
            <w:vAlign w:val="center"/>
          </w:tcPr>
          <w:p w14:paraId="16DBA8B3" w14:textId="249A7A9E" w:rsidR="00BA17A6" w:rsidRPr="006653D6" w:rsidRDefault="00BA17A6" w:rsidP="00152E83">
            <w:pPr>
              <w:rPr>
                <w:sz w:val="18"/>
                <w:szCs w:val="18"/>
              </w:rPr>
            </w:pPr>
            <w:r w:rsidRPr="006653D6">
              <w:rPr>
                <w:sz w:val="18"/>
                <w:szCs w:val="18"/>
              </w:rPr>
              <w:t>09/26/21</w:t>
            </w:r>
          </w:p>
        </w:tc>
        <w:tc>
          <w:tcPr>
            <w:tcW w:w="1811" w:type="dxa"/>
            <w:vAlign w:val="center"/>
          </w:tcPr>
          <w:p w14:paraId="4D125D10" w14:textId="0B03BA46" w:rsidR="00BA17A6" w:rsidRPr="006653D6" w:rsidRDefault="00BA17A6" w:rsidP="00152E83">
            <w:pPr>
              <w:rPr>
                <w:sz w:val="18"/>
                <w:szCs w:val="18"/>
              </w:rPr>
            </w:pPr>
            <w:r w:rsidRPr="006653D6">
              <w:rPr>
                <w:sz w:val="18"/>
                <w:szCs w:val="18"/>
              </w:rPr>
              <w:t>a) Speed increments linearly</w:t>
            </w:r>
          </w:p>
        </w:tc>
        <w:tc>
          <w:tcPr>
            <w:tcW w:w="1268" w:type="dxa"/>
            <w:vAlign w:val="center"/>
          </w:tcPr>
          <w:p w14:paraId="54891EA9" w14:textId="39148192" w:rsidR="00BA17A6" w:rsidRPr="006653D6" w:rsidRDefault="00BA17A6" w:rsidP="00152E83">
            <w:pPr>
              <w:rPr>
                <w:sz w:val="18"/>
                <w:szCs w:val="18"/>
              </w:rPr>
            </w:pPr>
            <w:r w:rsidRPr="006653D6">
              <w:rPr>
                <w:sz w:val="18"/>
                <w:szCs w:val="18"/>
              </w:rPr>
              <w:t>Electrical Team</w:t>
            </w:r>
          </w:p>
        </w:tc>
        <w:tc>
          <w:tcPr>
            <w:tcW w:w="877" w:type="dxa"/>
            <w:vAlign w:val="center"/>
          </w:tcPr>
          <w:p w14:paraId="2B6A225F" w14:textId="2E7058A6" w:rsidR="00BA17A6" w:rsidRPr="006653D6" w:rsidRDefault="00BA17A6" w:rsidP="00152E83">
            <w:pPr>
              <w:rPr>
                <w:sz w:val="18"/>
                <w:szCs w:val="18"/>
              </w:rPr>
            </w:pPr>
            <w:r w:rsidRPr="006653D6">
              <w:rPr>
                <w:sz w:val="18"/>
                <w:szCs w:val="18"/>
              </w:rPr>
              <w:t>Sponsor</w:t>
            </w:r>
          </w:p>
        </w:tc>
        <w:tc>
          <w:tcPr>
            <w:tcW w:w="1763" w:type="dxa"/>
            <w:vAlign w:val="center"/>
          </w:tcPr>
          <w:p w14:paraId="21B55C59" w14:textId="65CEEC3E" w:rsidR="00BA17A6" w:rsidRPr="006653D6" w:rsidRDefault="00BA17A6" w:rsidP="00152E83">
            <w:pPr>
              <w:rPr>
                <w:sz w:val="18"/>
                <w:szCs w:val="18"/>
              </w:rPr>
            </w:pPr>
            <w:r w:rsidRPr="006653D6">
              <w:rPr>
                <w:sz w:val="18"/>
                <w:szCs w:val="18"/>
              </w:rPr>
              <w:t>Testing of Robot’s movement</w:t>
            </w:r>
          </w:p>
        </w:tc>
      </w:tr>
      <w:tr w:rsidR="00BA17A6" w14:paraId="63F3B63B" w14:textId="77777777" w:rsidTr="001504C6">
        <w:tc>
          <w:tcPr>
            <w:tcW w:w="440" w:type="dxa"/>
            <w:vMerge/>
            <w:vAlign w:val="center"/>
          </w:tcPr>
          <w:p w14:paraId="022D62CF" w14:textId="77777777" w:rsidR="00BA17A6" w:rsidRPr="006653D6" w:rsidRDefault="00BA17A6" w:rsidP="00152E83">
            <w:pPr>
              <w:rPr>
                <w:sz w:val="18"/>
                <w:szCs w:val="18"/>
              </w:rPr>
            </w:pPr>
          </w:p>
        </w:tc>
        <w:tc>
          <w:tcPr>
            <w:tcW w:w="1599" w:type="dxa"/>
            <w:vMerge/>
            <w:vAlign w:val="center"/>
          </w:tcPr>
          <w:p w14:paraId="22345992" w14:textId="77777777" w:rsidR="00BA17A6" w:rsidRPr="006653D6" w:rsidRDefault="00BA17A6" w:rsidP="00152E83">
            <w:pPr>
              <w:rPr>
                <w:sz w:val="18"/>
                <w:szCs w:val="18"/>
              </w:rPr>
            </w:pPr>
          </w:p>
        </w:tc>
        <w:tc>
          <w:tcPr>
            <w:tcW w:w="1055" w:type="dxa"/>
            <w:vMerge/>
            <w:vAlign w:val="center"/>
          </w:tcPr>
          <w:p w14:paraId="4D5CFCA0" w14:textId="77777777" w:rsidR="00BA17A6" w:rsidRPr="006653D6" w:rsidRDefault="00BA17A6" w:rsidP="00152E83">
            <w:pPr>
              <w:rPr>
                <w:sz w:val="18"/>
                <w:szCs w:val="18"/>
              </w:rPr>
            </w:pPr>
          </w:p>
        </w:tc>
        <w:tc>
          <w:tcPr>
            <w:tcW w:w="1811" w:type="dxa"/>
            <w:vAlign w:val="center"/>
          </w:tcPr>
          <w:p w14:paraId="55404BEE" w14:textId="6C636499" w:rsidR="00BA17A6" w:rsidRPr="006653D6" w:rsidRDefault="00BA17A6" w:rsidP="00152E83">
            <w:pPr>
              <w:rPr>
                <w:sz w:val="18"/>
                <w:szCs w:val="18"/>
              </w:rPr>
            </w:pPr>
            <w:r w:rsidRPr="006653D6">
              <w:rPr>
                <w:sz w:val="18"/>
                <w:szCs w:val="18"/>
              </w:rPr>
              <w:t xml:space="preserve">b) Top speed </w:t>
            </w:r>
            <w:r w:rsidRPr="006653D6">
              <w:rPr>
                <w:rFonts w:ascii="Symbol" w:eastAsia="Symbol" w:hAnsi="Symbol" w:cs="Symbol"/>
                <w:sz w:val="18"/>
                <w:szCs w:val="18"/>
              </w:rPr>
              <w:t>³</w:t>
            </w:r>
            <w:r w:rsidRPr="006653D6">
              <w:rPr>
                <w:sz w:val="18"/>
                <w:szCs w:val="18"/>
              </w:rPr>
              <w:t xml:space="preserve"> 275m/</w:t>
            </w:r>
            <w:proofErr w:type="spellStart"/>
            <w:r w:rsidRPr="006653D6">
              <w:rPr>
                <w:sz w:val="18"/>
                <w:szCs w:val="18"/>
              </w:rPr>
              <w:t>hr</w:t>
            </w:r>
            <w:proofErr w:type="spellEnd"/>
            <w:r w:rsidRPr="006653D6">
              <w:rPr>
                <w:sz w:val="18"/>
                <w:szCs w:val="18"/>
              </w:rPr>
              <w:t xml:space="preserve"> (or </w:t>
            </w:r>
            <w:r w:rsidRPr="006653D6">
              <w:rPr>
                <w:rFonts w:ascii="Symbol" w:eastAsia="Symbol" w:hAnsi="Symbol" w:cs="Symbol"/>
                <w:sz w:val="18"/>
                <w:szCs w:val="18"/>
              </w:rPr>
              <w:t>³</w:t>
            </w:r>
            <w:r w:rsidRPr="006653D6">
              <w:rPr>
                <w:sz w:val="18"/>
                <w:szCs w:val="18"/>
              </w:rPr>
              <w:t xml:space="preserve"> 15 ft/min)</w:t>
            </w:r>
          </w:p>
        </w:tc>
        <w:tc>
          <w:tcPr>
            <w:tcW w:w="1268" w:type="dxa"/>
            <w:vAlign w:val="center"/>
          </w:tcPr>
          <w:p w14:paraId="1EADCB52" w14:textId="60780FC0" w:rsidR="00BA17A6" w:rsidRPr="006653D6" w:rsidRDefault="00BA17A6" w:rsidP="00152E83">
            <w:pPr>
              <w:rPr>
                <w:sz w:val="18"/>
                <w:szCs w:val="18"/>
              </w:rPr>
            </w:pPr>
            <w:r w:rsidRPr="006653D6">
              <w:rPr>
                <w:sz w:val="18"/>
                <w:szCs w:val="18"/>
              </w:rPr>
              <w:t>Mechanical Team</w:t>
            </w:r>
          </w:p>
        </w:tc>
        <w:tc>
          <w:tcPr>
            <w:tcW w:w="877" w:type="dxa"/>
            <w:vAlign w:val="center"/>
          </w:tcPr>
          <w:p w14:paraId="0C5DDBD0" w14:textId="1050DD0B" w:rsidR="00BA17A6" w:rsidRPr="006653D6" w:rsidRDefault="00BA17A6" w:rsidP="00152E83">
            <w:pPr>
              <w:rPr>
                <w:sz w:val="18"/>
                <w:szCs w:val="18"/>
              </w:rPr>
            </w:pPr>
            <w:r w:rsidRPr="006653D6">
              <w:rPr>
                <w:sz w:val="18"/>
                <w:szCs w:val="18"/>
              </w:rPr>
              <w:t>Design Team</w:t>
            </w:r>
          </w:p>
        </w:tc>
        <w:tc>
          <w:tcPr>
            <w:tcW w:w="1763" w:type="dxa"/>
            <w:vAlign w:val="center"/>
          </w:tcPr>
          <w:p w14:paraId="07C677EF" w14:textId="18C7C7B7" w:rsidR="00BA17A6" w:rsidRPr="006653D6" w:rsidRDefault="00BA17A6" w:rsidP="00152E83">
            <w:pPr>
              <w:rPr>
                <w:sz w:val="18"/>
                <w:szCs w:val="18"/>
              </w:rPr>
            </w:pPr>
            <w:r w:rsidRPr="006653D6">
              <w:rPr>
                <w:sz w:val="18"/>
                <w:szCs w:val="18"/>
              </w:rPr>
              <w:t>Speed calculation from RPM from the motor</w:t>
            </w:r>
          </w:p>
        </w:tc>
      </w:tr>
      <w:tr w:rsidR="00BA17A6" w14:paraId="1295F91D" w14:textId="77777777" w:rsidTr="001504C6">
        <w:tc>
          <w:tcPr>
            <w:tcW w:w="440" w:type="dxa"/>
            <w:vMerge w:val="restart"/>
            <w:vAlign w:val="center"/>
          </w:tcPr>
          <w:p w14:paraId="52F1C4BB" w14:textId="00C55D8E" w:rsidR="00BA17A6" w:rsidRPr="006653D6" w:rsidRDefault="00BA17A6" w:rsidP="00152E83">
            <w:pPr>
              <w:rPr>
                <w:sz w:val="18"/>
                <w:szCs w:val="18"/>
              </w:rPr>
            </w:pPr>
            <w:r w:rsidRPr="006653D6">
              <w:rPr>
                <w:sz w:val="18"/>
                <w:szCs w:val="18"/>
              </w:rPr>
              <w:t>5</w:t>
            </w:r>
          </w:p>
        </w:tc>
        <w:tc>
          <w:tcPr>
            <w:tcW w:w="1599" w:type="dxa"/>
            <w:vMerge w:val="restart"/>
            <w:vAlign w:val="center"/>
          </w:tcPr>
          <w:p w14:paraId="20151739" w14:textId="326592A3" w:rsidR="00BA17A6" w:rsidRPr="006653D6" w:rsidRDefault="00BA17A6" w:rsidP="00152E83">
            <w:pPr>
              <w:rPr>
                <w:sz w:val="18"/>
                <w:szCs w:val="18"/>
              </w:rPr>
            </w:pPr>
            <w:r w:rsidRPr="006653D6">
              <w:rPr>
                <w:sz w:val="18"/>
                <w:szCs w:val="18"/>
              </w:rPr>
              <w:t>Navigation Surfaces</w:t>
            </w:r>
          </w:p>
        </w:tc>
        <w:tc>
          <w:tcPr>
            <w:tcW w:w="1055" w:type="dxa"/>
            <w:vMerge w:val="restart"/>
            <w:vAlign w:val="center"/>
          </w:tcPr>
          <w:p w14:paraId="64289EA7" w14:textId="323DA31D" w:rsidR="00BA17A6" w:rsidRPr="006653D6" w:rsidRDefault="00BA17A6" w:rsidP="00152E83">
            <w:pPr>
              <w:rPr>
                <w:sz w:val="18"/>
                <w:szCs w:val="18"/>
              </w:rPr>
            </w:pPr>
            <w:r w:rsidRPr="006653D6">
              <w:rPr>
                <w:sz w:val="18"/>
                <w:szCs w:val="18"/>
              </w:rPr>
              <w:t>09/26/21</w:t>
            </w:r>
          </w:p>
        </w:tc>
        <w:tc>
          <w:tcPr>
            <w:tcW w:w="1811" w:type="dxa"/>
            <w:vAlign w:val="center"/>
          </w:tcPr>
          <w:p w14:paraId="19F1B7CC" w14:textId="50E03003" w:rsidR="00BA17A6" w:rsidRPr="006653D6" w:rsidRDefault="00BA17A6" w:rsidP="00152E83">
            <w:pPr>
              <w:rPr>
                <w:sz w:val="18"/>
                <w:szCs w:val="18"/>
              </w:rPr>
            </w:pPr>
            <w:r w:rsidRPr="006653D6">
              <w:rPr>
                <w:sz w:val="18"/>
                <w:szCs w:val="18"/>
              </w:rPr>
              <w:t>a) Successfully navigates over belts, rollers, curves, and diverts</w:t>
            </w:r>
          </w:p>
        </w:tc>
        <w:tc>
          <w:tcPr>
            <w:tcW w:w="1268" w:type="dxa"/>
            <w:vAlign w:val="center"/>
          </w:tcPr>
          <w:p w14:paraId="6924D051" w14:textId="1B3BF737" w:rsidR="00BA17A6" w:rsidRPr="006653D6" w:rsidRDefault="00BA17A6" w:rsidP="00152E83">
            <w:pPr>
              <w:rPr>
                <w:sz w:val="18"/>
                <w:szCs w:val="18"/>
              </w:rPr>
            </w:pPr>
            <w:r w:rsidRPr="006653D6">
              <w:rPr>
                <w:sz w:val="18"/>
                <w:szCs w:val="18"/>
              </w:rPr>
              <w:t>Mechanical Team</w:t>
            </w:r>
          </w:p>
        </w:tc>
        <w:tc>
          <w:tcPr>
            <w:tcW w:w="877" w:type="dxa"/>
            <w:vAlign w:val="center"/>
          </w:tcPr>
          <w:p w14:paraId="4458B101" w14:textId="6687B49F" w:rsidR="00BA17A6" w:rsidRPr="006653D6" w:rsidRDefault="00BA17A6" w:rsidP="00152E83">
            <w:pPr>
              <w:rPr>
                <w:sz w:val="18"/>
                <w:szCs w:val="18"/>
              </w:rPr>
            </w:pPr>
            <w:r w:rsidRPr="006653D6">
              <w:rPr>
                <w:sz w:val="18"/>
                <w:szCs w:val="18"/>
              </w:rPr>
              <w:t>Sponsor</w:t>
            </w:r>
          </w:p>
        </w:tc>
        <w:tc>
          <w:tcPr>
            <w:tcW w:w="1763" w:type="dxa"/>
            <w:vAlign w:val="center"/>
          </w:tcPr>
          <w:p w14:paraId="198B5DB0" w14:textId="6112D774" w:rsidR="00BA17A6" w:rsidRPr="006653D6" w:rsidRDefault="00BA17A6" w:rsidP="00152E83">
            <w:pPr>
              <w:rPr>
                <w:sz w:val="18"/>
                <w:szCs w:val="18"/>
              </w:rPr>
            </w:pPr>
            <w:r w:rsidRPr="006653D6">
              <w:rPr>
                <w:sz w:val="18"/>
                <w:szCs w:val="18"/>
              </w:rPr>
              <w:t>On site Testing (or if unavailable Simulation)</w:t>
            </w:r>
          </w:p>
        </w:tc>
      </w:tr>
      <w:tr w:rsidR="00BA17A6" w14:paraId="440ECE84" w14:textId="77777777" w:rsidTr="001504C6">
        <w:tc>
          <w:tcPr>
            <w:tcW w:w="440" w:type="dxa"/>
            <w:vMerge/>
            <w:vAlign w:val="center"/>
          </w:tcPr>
          <w:p w14:paraId="1E828EA6" w14:textId="77777777" w:rsidR="00BA17A6" w:rsidRPr="006653D6" w:rsidRDefault="00BA17A6" w:rsidP="00152E83">
            <w:pPr>
              <w:rPr>
                <w:sz w:val="18"/>
                <w:szCs w:val="18"/>
              </w:rPr>
            </w:pPr>
          </w:p>
        </w:tc>
        <w:tc>
          <w:tcPr>
            <w:tcW w:w="1599" w:type="dxa"/>
            <w:vMerge/>
            <w:vAlign w:val="center"/>
          </w:tcPr>
          <w:p w14:paraId="11A74A3A" w14:textId="77777777" w:rsidR="00BA17A6" w:rsidRPr="006653D6" w:rsidRDefault="00BA17A6" w:rsidP="00152E83">
            <w:pPr>
              <w:rPr>
                <w:sz w:val="18"/>
                <w:szCs w:val="18"/>
              </w:rPr>
            </w:pPr>
          </w:p>
        </w:tc>
        <w:tc>
          <w:tcPr>
            <w:tcW w:w="1055" w:type="dxa"/>
            <w:vMerge/>
            <w:vAlign w:val="center"/>
          </w:tcPr>
          <w:p w14:paraId="59D75754" w14:textId="77777777" w:rsidR="00BA17A6" w:rsidRPr="006653D6" w:rsidRDefault="00BA17A6" w:rsidP="00152E83">
            <w:pPr>
              <w:rPr>
                <w:sz w:val="18"/>
                <w:szCs w:val="18"/>
              </w:rPr>
            </w:pPr>
          </w:p>
        </w:tc>
        <w:tc>
          <w:tcPr>
            <w:tcW w:w="1811" w:type="dxa"/>
            <w:vAlign w:val="center"/>
          </w:tcPr>
          <w:p w14:paraId="2B00F44E" w14:textId="4D9EAAB8" w:rsidR="00BA17A6" w:rsidRPr="006653D6" w:rsidRDefault="00BA17A6" w:rsidP="00152E83">
            <w:pPr>
              <w:rPr>
                <w:sz w:val="18"/>
                <w:szCs w:val="18"/>
              </w:rPr>
            </w:pPr>
            <w:r w:rsidRPr="006653D6">
              <w:rPr>
                <w:sz w:val="18"/>
                <w:szCs w:val="18"/>
              </w:rPr>
              <w:t>b) Successfully navigates through inclines, declines, mergers, and diverges</w:t>
            </w:r>
          </w:p>
        </w:tc>
        <w:tc>
          <w:tcPr>
            <w:tcW w:w="1268" w:type="dxa"/>
            <w:vAlign w:val="center"/>
          </w:tcPr>
          <w:p w14:paraId="5EA929C1" w14:textId="14AF327E" w:rsidR="00BA17A6" w:rsidRPr="006653D6" w:rsidRDefault="00BA17A6" w:rsidP="00152E83">
            <w:pPr>
              <w:rPr>
                <w:sz w:val="18"/>
                <w:szCs w:val="18"/>
              </w:rPr>
            </w:pPr>
            <w:r w:rsidRPr="006653D6">
              <w:rPr>
                <w:sz w:val="18"/>
                <w:szCs w:val="18"/>
              </w:rPr>
              <w:t>Mechanical Team</w:t>
            </w:r>
          </w:p>
        </w:tc>
        <w:tc>
          <w:tcPr>
            <w:tcW w:w="877" w:type="dxa"/>
            <w:vAlign w:val="center"/>
          </w:tcPr>
          <w:p w14:paraId="1AB3ADA7" w14:textId="2030D7FA" w:rsidR="00BA17A6" w:rsidRPr="006653D6" w:rsidRDefault="00BA17A6" w:rsidP="00152E83">
            <w:pPr>
              <w:rPr>
                <w:sz w:val="18"/>
                <w:szCs w:val="18"/>
              </w:rPr>
            </w:pPr>
            <w:r w:rsidRPr="006653D6">
              <w:rPr>
                <w:sz w:val="18"/>
                <w:szCs w:val="18"/>
              </w:rPr>
              <w:t>Sponsor</w:t>
            </w:r>
          </w:p>
        </w:tc>
        <w:tc>
          <w:tcPr>
            <w:tcW w:w="1763" w:type="dxa"/>
            <w:vAlign w:val="center"/>
          </w:tcPr>
          <w:p w14:paraId="7A199FA7" w14:textId="7C5E8260" w:rsidR="00BA17A6" w:rsidRPr="006653D6" w:rsidRDefault="00BA17A6" w:rsidP="00152E83">
            <w:pPr>
              <w:rPr>
                <w:sz w:val="18"/>
                <w:szCs w:val="18"/>
              </w:rPr>
            </w:pPr>
            <w:r w:rsidRPr="006653D6">
              <w:rPr>
                <w:sz w:val="18"/>
                <w:szCs w:val="18"/>
              </w:rPr>
              <w:t>On site Testing or test system (or if unavailable Simulation)</w:t>
            </w:r>
          </w:p>
        </w:tc>
      </w:tr>
      <w:tr w:rsidR="00BA17A6" w14:paraId="33A0C54D" w14:textId="77777777" w:rsidTr="001504C6">
        <w:tc>
          <w:tcPr>
            <w:tcW w:w="440" w:type="dxa"/>
            <w:vAlign w:val="center"/>
          </w:tcPr>
          <w:p w14:paraId="071579BE" w14:textId="29EF267A" w:rsidR="00BA17A6" w:rsidRPr="006653D6" w:rsidRDefault="00BA17A6" w:rsidP="00152E83">
            <w:pPr>
              <w:rPr>
                <w:sz w:val="18"/>
                <w:szCs w:val="18"/>
              </w:rPr>
            </w:pPr>
            <w:r w:rsidRPr="006653D6">
              <w:rPr>
                <w:sz w:val="18"/>
                <w:szCs w:val="18"/>
              </w:rPr>
              <w:t>6</w:t>
            </w:r>
          </w:p>
        </w:tc>
        <w:tc>
          <w:tcPr>
            <w:tcW w:w="1599" w:type="dxa"/>
            <w:vAlign w:val="center"/>
          </w:tcPr>
          <w:p w14:paraId="5DEC350E" w14:textId="56EE0CF2" w:rsidR="00BA17A6" w:rsidRPr="006653D6" w:rsidRDefault="00BA17A6" w:rsidP="00152E83">
            <w:pPr>
              <w:rPr>
                <w:sz w:val="18"/>
                <w:szCs w:val="18"/>
              </w:rPr>
            </w:pPr>
            <w:r w:rsidRPr="006653D6">
              <w:rPr>
                <w:sz w:val="18"/>
                <w:szCs w:val="18"/>
              </w:rPr>
              <w:t>Robustness</w:t>
            </w:r>
          </w:p>
        </w:tc>
        <w:tc>
          <w:tcPr>
            <w:tcW w:w="1055" w:type="dxa"/>
            <w:vAlign w:val="center"/>
          </w:tcPr>
          <w:p w14:paraId="49BC3B6B" w14:textId="37654DF5" w:rsidR="00BA17A6" w:rsidRPr="006653D6" w:rsidRDefault="00BA17A6" w:rsidP="00152E83">
            <w:pPr>
              <w:rPr>
                <w:sz w:val="18"/>
                <w:szCs w:val="18"/>
              </w:rPr>
            </w:pPr>
            <w:r w:rsidRPr="006653D6">
              <w:rPr>
                <w:sz w:val="18"/>
                <w:szCs w:val="18"/>
              </w:rPr>
              <w:t>09/26/21</w:t>
            </w:r>
          </w:p>
        </w:tc>
        <w:tc>
          <w:tcPr>
            <w:tcW w:w="1811" w:type="dxa"/>
            <w:vAlign w:val="center"/>
          </w:tcPr>
          <w:p w14:paraId="1F43A806" w14:textId="27074A11" w:rsidR="00BA17A6" w:rsidRPr="006653D6" w:rsidRDefault="00BA17A6" w:rsidP="00152E83">
            <w:pPr>
              <w:rPr>
                <w:sz w:val="18"/>
                <w:szCs w:val="18"/>
              </w:rPr>
            </w:pPr>
            <w:r w:rsidRPr="006653D6">
              <w:rPr>
                <w:sz w:val="18"/>
                <w:szCs w:val="18"/>
              </w:rPr>
              <w:t>Withstands vibrations induced while navigating the racking system</w:t>
            </w:r>
          </w:p>
        </w:tc>
        <w:tc>
          <w:tcPr>
            <w:tcW w:w="1268" w:type="dxa"/>
            <w:vAlign w:val="center"/>
          </w:tcPr>
          <w:p w14:paraId="0191BB83" w14:textId="3A5CDD69" w:rsidR="00BA17A6" w:rsidRPr="006653D6" w:rsidRDefault="00BA17A6" w:rsidP="00152E83">
            <w:pPr>
              <w:rPr>
                <w:sz w:val="18"/>
                <w:szCs w:val="18"/>
              </w:rPr>
            </w:pPr>
            <w:r w:rsidRPr="006653D6">
              <w:rPr>
                <w:sz w:val="18"/>
                <w:szCs w:val="18"/>
              </w:rPr>
              <w:t>Mechanical Team</w:t>
            </w:r>
          </w:p>
        </w:tc>
        <w:tc>
          <w:tcPr>
            <w:tcW w:w="877" w:type="dxa"/>
            <w:vAlign w:val="center"/>
          </w:tcPr>
          <w:p w14:paraId="4ED32F16" w14:textId="17A6D000" w:rsidR="00BA17A6" w:rsidRPr="006653D6" w:rsidRDefault="00BA17A6" w:rsidP="00152E83">
            <w:pPr>
              <w:rPr>
                <w:sz w:val="18"/>
                <w:szCs w:val="18"/>
              </w:rPr>
            </w:pPr>
            <w:r w:rsidRPr="006653D6">
              <w:rPr>
                <w:sz w:val="18"/>
                <w:szCs w:val="18"/>
              </w:rPr>
              <w:t>Sponsor</w:t>
            </w:r>
          </w:p>
        </w:tc>
        <w:tc>
          <w:tcPr>
            <w:tcW w:w="1763" w:type="dxa"/>
            <w:vAlign w:val="center"/>
          </w:tcPr>
          <w:p w14:paraId="16C23610" w14:textId="6244333E" w:rsidR="00BA17A6" w:rsidRPr="006653D6" w:rsidRDefault="00BA17A6" w:rsidP="00152E83">
            <w:pPr>
              <w:rPr>
                <w:sz w:val="18"/>
                <w:szCs w:val="18"/>
              </w:rPr>
            </w:pPr>
            <w:r w:rsidRPr="006653D6">
              <w:rPr>
                <w:sz w:val="18"/>
                <w:szCs w:val="18"/>
              </w:rPr>
              <w:t>Performance Assessment</w:t>
            </w:r>
          </w:p>
        </w:tc>
      </w:tr>
      <w:tr w:rsidR="00BA17A6" w14:paraId="6CBD23F2" w14:textId="77777777" w:rsidTr="001504C6">
        <w:tc>
          <w:tcPr>
            <w:tcW w:w="440" w:type="dxa"/>
            <w:vAlign w:val="center"/>
          </w:tcPr>
          <w:p w14:paraId="219B7227" w14:textId="2F18FF63" w:rsidR="00BA17A6" w:rsidRPr="006653D6" w:rsidRDefault="00BA17A6" w:rsidP="00B668B3">
            <w:pPr>
              <w:rPr>
                <w:sz w:val="18"/>
                <w:szCs w:val="18"/>
              </w:rPr>
            </w:pPr>
            <w:r w:rsidRPr="006653D6">
              <w:rPr>
                <w:sz w:val="18"/>
                <w:szCs w:val="18"/>
              </w:rPr>
              <w:t>7</w:t>
            </w:r>
          </w:p>
        </w:tc>
        <w:tc>
          <w:tcPr>
            <w:tcW w:w="1599" w:type="dxa"/>
            <w:vAlign w:val="center"/>
          </w:tcPr>
          <w:p w14:paraId="637713EA" w14:textId="409DEF56" w:rsidR="00BA17A6" w:rsidRPr="006653D6" w:rsidRDefault="00BA17A6" w:rsidP="00B668B3">
            <w:pPr>
              <w:rPr>
                <w:sz w:val="18"/>
                <w:szCs w:val="18"/>
              </w:rPr>
            </w:pPr>
            <w:r w:rsidRPr="006653D6">
              <w:rPr>
                <w:sz w:val="18"/>
                <w:szCs w:val="18"/>
              </w:rPr>
              <w:t>Visibility</w:t>
            </w:r>
          </w:p>
        </w:tc>
        <w:tc>
          <w:tcPr>
            <w:tcW w:w="1055" w:type="dxa"/>
            <w:vAlign w:val="center"/>
          </w:tcPr>
          <w:p w14:paraId="6A43D85D" w14:textId="3C5E6809" w:rsidR="00BA17A6" w:rsidRPr="006653D6" w:rsidRDefault="00BA17A6" w:rsidP="00B668B3">
            <w:pPr>
              <w:rPr>
                <w:sz w:val="18"/>
                <w:szCs w:val="18"/>
              </w:rPr>
            </w:pPr>
            <w:r w:rsidRPr="006653D6">
              <w:rPr>
                <w:sz w:val="18"/>
                <w:szCs w:val="18"/>
              </w:rPr>
              <w:t>09/26/21</w:t>
            </w:r>
          </w:p>
        </w:tc>
        <w:tc>
          <w:tcPr>
            <w:tcW w:w="1811" w:type="dxa"/>
            <w:vAlign w:val="center"/>
          </w:tcPr>
          <w:p w14:paraId="1ED681BE" w14:textId="3878FC24" w:rsidR="00BA17A6" w:rsidRPr="006653D6" w:rsidRDefault="00BA17A6" w:rsidP="00B668B3">
            <w:pPr>
              <w:rPr>
                <w:sz w:val="18"/>
                <w:szCs w:val="18"/>
              </w:rPr>
            </w:pPr>
            <w:r w:rsidRPr="006653D6">
              <w:rPr>
                <w:sz w:val="18"/>
                <w:szCs w:val="18"/>
              </w:rPr>
              <w:t>Camera provides a 360</w:t>
            </w:r>
            <w:r w:rsidRPr="006653D6">
              <w:rPr>
                <w:rFonts w:ascii="Symbol" w:eastAsia="Symbol" w:hAnsi="Symbol" w:cs="Symbol"/>
                <w:sz w:val="18"/>
                <w:szCs w:val="18"/>
              </w:rPr>
              <w:t>°</w:t>
            </w:r>
            <w:r w:rsidRPr="006653D6">
              <w:rPr>
                <w:sz w:val="18"/>
                <w:szCs w:val="18"/>
              </w:rPr>
              <w:t xml:space="preserve"> rotation with 45</w:t>
            </w:r>
            <w:r w:rsidRPr="006653D6">
              <w:rPr>
                <w:rFonts w:ascii="Symbol" w:eastAsia="Symbol" w:hAnsi="Symbol" w:cs="Symbol"/>
                <w:sz w:val="18"/>
                <w:szCs w:val="18"/>
              </w:rPr>
              <w:t>°</w:t>
            </w:r>
            <w:r w:rsidRPr="006653D6">
              <w:rPr>
                <w:sz w:val="18"/>
                <w:szCs w:val="18"/>
              </w:rPr>
              <w:t xml:space="preserve"> vertical tilting</w:t>
            </w:r>
          </w:p>
        </w:tc>
        <w:tc>
          <w:tcPr>
            <w:tcW w:w="1268" w:type="dxa"/>
            <w:vAlign w:val="center"/>
          </w:tcPr>
          <w:p w14:paraId="263C1E7B" w14:textId="78C7F527" w:rsidR="00BA17A6" w:rsidRPr="006653D6" w:rsidRDefault="00BA17A6" w:rsidP="00B668B3">
            <w:pPr>
              <w:rPr>
                <w:sz w:val="18"/>
                <w:szCs w:val="18"/>
              </w:rPr>
            </w:pPr>
            <w:r w:rsidRPr="006653D6">
              <w:rPr>
                <w:sz w:val="18"/>
                <w:szCs w:val="18"/>
              </w:rPr>
              <w:t>Electronic Team</w:t>
            </w:r>
          </w:p>
        </w:tc>
        <w:tc>
          <w:tcPr>
            <w:tcW w:w="877" w:type="dxa"/>
            <w:vAlign w:val="center"/>
          </w:tcPr>
          <w:p w14:paraId="6B6A20F5" w14:textId="3FDF1F26" w:rsidR="00BA17A6" w:rsidRPr="006653D6" w:rsidRDefault="00BA17A6" w:rsidP="00B668B3">
            <w:pPr>
              <w:rPr>
                <w:sz w:val="18"/>
                <w:szCs w:val="18"/>
              </w:rPr>
            </w:pPr>
            <w:r w:rsidRPr="006653D6">
              <w:rPr>
                <w:sz w:val="18"/>
                <w:szCs w:val="18"/>
              </w:rPr>
              <w:t>Sponsor</w:t>
            </w:r>
          </w:p>
        </w:tc>
        <w:tc>
          <w:tcPr>
            <w:tcW w:w="1763" w:type="dxa"/>
            <w:vAlign w:val="center"/>
          </w:tcPr>
          <w:p w14:paraId="617F53C2" w14:textId="096958F2" w:rsidR="00BA17A6" w:rsidRPr="006653D6" w:rsidRDefault="00BA17A6" w:rsidP="00B668B3">
            <w:pPr>
              <w:rPr>
                <w:sz w:val="18"/>
                <w:szCs w:val="18"/>
              </w:rPr>
            </w:pPr>
            <w:r w:rsidRPr="006653D6">
              <w:rPr>
                <w:sz w:val="18"/>
                <w:szCs w:val="18"/>
              </w:rPr>
              <w:t>Demonstration with full-scale prototype</w:t>
            </w:r>
          </w:p>
        </w:tc>
      </w:tr>
      <w:tr w:rsidR="00BA17A6" w14:paraId="32A4337C" w14:textId="77777777" w:rsidTr="001504C6">
        <w:tc>
          <w:tcPr>
            <w:tcW w:w="440" w:type="dxa"/>
            <w:vAlign w:val="center"/>
          </w:tcPr>
          <w:p w14:paraId="1C37A64F" w14:textId="3E18BD81" w:rsidR="00BA17A6" w:rsidRPr="006653D6" w:rsidRDefault="00BA17A6" w:rsidP="00C47696">
            <w:pPr>
              <w:rPr>
                <w:sz w:val="18"/>
                <w:szCs w:val="18"/>
              </w:rPr>
            </w:pPr>
            <w:r w:rsidRPr="006653D6">
              <w:rPr>
                <w:sz w:val="18"/>
                <w:szCs w:val="18"/>
              </w:rPr>
              <w:t>8</w:t>
            </w:r>
          </w:p>
        </w:tc>
        <w:tc>
          <w:tcPr>
            <w:tcW w:w="1599" w:type="dxa"/>
            <w:vAlign w:val="center"/>
          </w:tcPr>
          <w:p w14:paraId="1DF3D8C7" w14:textId="0072C0CA" w:rsidR="00BA17A6" w:rsidRPr="006653D6" w:rsidRDefault="00BA17A6" w:rsidP="00C47696">
            <w:pPr>
              <w:rPr>
                <w:sz w:val="18"/>
                <w:szCs w:val="18"/>
              </w:rPr>
            </w:pPr>
            <w:r w:rsidRPr="006653D6">
              <w:rPr>
                <w:sz w:val="18"/>
                <w:szCs w:val="18"/>
              </w:rPr>
              <w:t>Position Tracking</w:t>
            </w:r>
          </w:p>
        </w:tc>
        <w:tc>
          <w:tcPr>
            <w:tcW w:w="1055" w:type="dxa"/>
            <w:vAlign w:val="center"/>
          </w:tcPr>
          <w:p w14:paraId="2ED006FC" w14:textId="39653FFF" w:rsidR="00BA17A6" w:rsidRPr="006653D6" w:rsidRDefault="00BA17A6" w:rsidP="00C47696">
            <w:pPr>
              <w:rPr>
                <w:sz w:val="18"/>
                <w:szCs w:val="18"/>
              </w:rPr>
            </w:pPr>
            <w:r w:rsidRPr="006653D6">
              <w:rPr>
                <w:sz w:val="18"/>
                <w:szCs w:val="18"/>
              </w:rPr>
              <w:t>09/26/21</w:t>
            </w:r>
          </w:p>
        </w:tc>
        <w:tc>
          <w:tcPr>
            <w:tcW w:w="1811" w:type="dxa"/>
            <w:vAlign w:val="center"/>
          </w:tcPr>
          <w:p w14:paraId="504D1E1A" w14:textId="4770DBBE" w:rsidR="00BA17A6" w:rsidRPr="006653D6" w:rsidRDefault="00BA17A6" w:rsidP="00C47696">
            <w:pPr>
              <w:rPr>
                <w:sz w:val="18"/>
                <w:szCs w:val="18"/>
              </w:rPr>
            </w:pPr>
            <w:r w:rsidRPr="006653D6">
              <w:rPr>
                <w:sz w:val="18"/>
                <w:szCs w:val="18"/>
              </w:rPr>
              <w:t xml:space="preserve">Location Accuracy within a </w:t>
            </w:r>
            <w:r w:rsidRPr="006653D6">
              <w:rPr>
                <w:rFonts w:ascii="Symbol" w:eastAsia="Symbol" w:hAnsi="Symbol" w:cs="Symbol"/>
                <w:sz w:val="18"/>
                <w:szCs w:val="18"/>
              </w:rPr>
              <w:t>±</w:t>
            </w:r>
            <w:r w:rsidRPr="006653D6">
              <w:rPr>
                <w:sz w:val="18"/>
                <w:szCs w:val="18"/>
              </w:rPr>
              <w:t>12 inches</w:t>
            </w:r>
          </w:p>
        </w:tc>
        <w:tc>
          <w:tcPr>
            <w:tcW w:w="1268" w:type="dxa"/>
            <w:vAlign w:val="center"/>
          </w:tcPr>
          <w:p w14:paraId="3988A164" w14:textId="56CC687E" w:rsidR="00BA17A6" w:rsidRPr="006653D6" w:rsidRDefault="00BA17A6" w:rsidP="00C47696">
            <w:pPr>
              <w:rPr>
                <w:sz w:val="18"/>
                <w:szCs w:val="18"/>
              </w:rPr>
            </w:pPr>
            <w:r w:rsidRPr="006653D6">
              <w:rPr>
                <w:sz w:val="18"/>
                <w:szCs w:val="18"/>
              </w:rPr>
              <w:t>Electrical Team</w:t>
            </w:r>
          </w:p>
        </w:tc>
        <w:tc>
          <w:tcPr>
            <w:tcW w:w="877" w:type="dxa"/>
            <w:vAlign w:val="center"/>
          </w:tcPr>
          <w:p w14:paraId="49A439EB" w14:textId="5A786B92" w:rsidR="00BA17A6" w:rsidRPr="006653D6" w:rsidRDefault="00BA17A6" w:rsidP="00C47696">
            <w:pPr>
              <w:rPr>
                <w:sz w:val="18"/>
                <w:szCs w:val="18"/>
              </w:rPr>
            </w:pPr>
            <w:r w:rsidRPr="006653D6">
              <w:rPr>
                <w:sz w:val="18"/>
                <w:szCs w:val="18"/>
              </w:rPr>
              <w:t>Sponsor</w:t>
            </w:r>
          </w:p>
        </w:tc>
        <w:tc>
          <w:tcPr>
            <w:tcW w:w="1763" w:type="dxa"/>
            <w:vAlign w:val="center"/>
          </w:tcPr>
          <w:p w14:paraId="3C4EB5E0" w14:textId="03B208D9" w:rsidR="00BA17A6" w:rsidRPr="006653D6" w:rsidRDefault="00BA17A6" w:rsidP="00C47696">
            <w:pPr>
              <w:rPr>
                <w:sz w:val="18"/>
                <w:szCs w:val="18"/>
              </w:rPr>
            </w:pPr>
            <w:r w:rsidRPr="006653D6">
              <w:rPr>
                <w:sz w:val="18"/>
                <w:szCs w:val="18"/>
              </w:rPr>
              <w:t>Algorithm analysis with projection supported by field testing</w:t>
            </w:r>
          </w:p>
        </w:tc>
      </w:tr>
      <w:tr w:rsidR="00BA17A6" w14:paraId="5A5A34E5" w14:textId="77777777" w:rsidTr="001504C6">
        <w:tc>
          <w:tcPr>
            <w:tcW w:w="8813" w:type="dxa"/>
            <w:gridSpan w:val="7"/>
            <w:shd w:val="clear" w:color="auto" w:fill="E7E6E6" w:themeFill="background2"/>
            <w:vAlign w:val="center"/>
          </w:tcPr>
          <w:p w14:paraId="2B684635" w14:textId="7FC31413" w:rsidR="00BA17A6" w:rsidRPr="006653D6" w:rsidRDefault="001504C6" w:rsidP="00EE6181">
            <w:pPr>
              <w:rPr>
                <w:b/>
                <w:bCs/>
                <w:sz w:val="20"/>
                <w:szCs w:val="20"/>
              </w:rPr>
            </w:pPr>
            <w:r w:rsidRPr="006653D6">
              <w:rPr>
                <w:b/>
                <w:bCs/>
                <w:sz w:val="20"/>
                <w:szCs w:val="20"/>
              </w:rPr>
              <w:t>Electrical</w:t>
            </w:r>
          </w:p>
        </w:tc>
      </w:tr>
      <w:tr w:rsidR="00BA17A6" w14:paraId="169E5A6E" w14:textId="77777777" w:rsidTr="001504C6">
        <w:trPr>
          <w:trHeight w:val="647"/>
        </w:trPr>
        <w:tc>
          <w:tcPr>
            <w:tcW w:w="440" w:type="dxa"/>
            <w:vAlign w:val="center"/>
          </w:tcPr>
          <w:p w14:paraId="0DB22495" w14:textId="068B2EF5" w:rsidR="00BA17A6" w:rsidRPr="006653D6" w:rsidRDefault="00BA17A6" w:rsidP="00EE6181">
            <w:pPr>
              <w:rPr>
                <w:sz w:val="18"/>
                <w:szCs w:val="18"/>
              </w:rPr>
            </w:pPr>
            <w:r w:rsidRPr="006653D6">
              <w:rPr>
                <w:sz w:val="18"/>
                <w:szCs w:val="18"/>
              </w:rPr>
              <w:t>9</w:t>
            </w:r>
          </w:p>
        </w:tc>
        <w:tc>
          <w:tcPr>
            <w:tcW w:w="1599" w:type="dxa"/>
            <w:vAlign w:val="center"/>
          </w:tcPr>
          <w:p w14:paraId="06321C48" w14:textId="58C5A9B0" w:rsidR="00BA17A6" w:rsidRPr="006653D6" w:rsidRDefault="00BA17A6" w:rsidP="00EE6181">
            <w:pPr>
              <w:rPr>
                <w:sz w:val="18"/>
                <w:szCs w:val="18"/>
              </w:rPr>
            </w:pPr>
            <w:r w:rsidRPr="006653D6">
              <w:rPr>
                <w:sz w:val="18"/>
                <w:szCs w:val="18"/>
              </w:rPr>
              <w:t>Power Management</w:t>
            </w:r>
          </w:p>
        </w:tc>
        <w:tc>
          <w:tcPr>
            <w:tcW w:w="1055" w:type="dxa"/>
            <w:vAlign w:val="center"/>
          </w:tcPr>
          <w:p w14:paraId="4B73B9D1" w14:textId="7A255298" w:rsidR="00BA17A6" w:rsidRPr="006653D6" w:rsidRDefault="00BA17A6" w:rsidP="00EE6181">
            <w:pPr>
              <w:rPr>
                <w:sz w:val="18"/>
                <w:szCs w:val="18"/>
              </w:rPr>
            </w:pPr>
            <w:r w:rsidRPr="006653D6">
              <w:rPr>
                <w:sz w:val="18"/>
                <w:szCs w:val="18"/>
              </w:rPr>
              <w:t>09/26/21</w:t>
            </w:r>
          </w:p>
        </w:tc>
        <w:tc>
          <w:tcPr>
            <w:tcW w:w="1811" w:type="dxa"/>
            <w:vAlign w:val="center"/>
          </w:tcPr>
          <w:p w14:paraId="3D28AF74" w14:textId="03300CE8" w:rsidR="00BA17A6" w:rsidRPr="006653D6" w:rsidRDefault="00B41F99" w:rsidP="00EE6181">
            <w:pPr>
              <w:rPr>
                <w:sz w:val="18"/>
                <w:szCs w:val="18"/>
              </w:rPr>
            </w:pPr>
            <w:r w:rsidRPr="006653D6">
              <w:rPr>
                <w:sz w:val="18"/>
                <w:szCs w:val="18"/>
              </w:rPr>
              <w:t>Uses conventional wall plug</w:t>
            </w:r>
          </w:p>
        </w:tc>
        <w:tc>
          <w:tcPr>
            <w:tcW w:w="1268" w:type="dxa"/>
            <w:vAlign w:val="center"/>
          </w:tcPr>
          <w:p w14:paraId="5CDFC78F" w14:textId="517FCD9D" w:rsidR="00BA17A6" w:rsidRPr="006653D6" w:rsidRDefault="00BA17A6" w:rsidP="00EE6181">
            <w:pPr>
              <w:rPr>
                <w:sz w:val="18"/>
                <w:szCs w:val="18"/>
              </w:rPr>
            </w:pPr>
            <w:r w:rsidRPr="006653D6">
              <w:rPr>
                <w:sz w:val="18"/>
                <w:szCs w:val="18"/>
              </w:rPr>
              <w:t>Electrical Team</w:t>
            </w:r>
          </w:p>
        </w:tc>
        <w:tc>
          <w:tcPr>
            <w:tcW w:w="877" w:type="dxa"/>
            <w:vAlign w:val="center"/>
          </w:tcPr>
          <w:p w14:paraId="0FF7B1A9" w14:textId="2EFFE87D" w:rsidR="00BA17A6" w:rsidRPr="006653D6" w:rsidRDefault="00BA17A6" w:rsidP="00EE6181">
            <w:pPr>
              <w:rPr>
                <w:sz w:val="18"/>
                <w:szCs w:val="18"/>
              </w:rPr>
            </w:pPr>
            <w:r w:rsidRPr="006653D6">
              <w:rPr>
                <w:sz w:val="18"/>
                <w:szCs w:val="18"/>
              </w:rPr>
              <w:t>Sponsor</w:t>
            </w:r>
          </w:p>
        </w:tc>
        <w:tc>
          <w:tcPr>
            <w:tcW w:w="1763" w:type="dxa"/>
            <w:vAlign w:val="center"/>
          </w:tcPr>
          <w:p w14:paraId="2C676BC6" w14:textId="32D67AE8" w:rsidR="00BA17A6" w:rsidRPr="006653D6" w:rsidRDefault="00B41F99" w:rsidP="00EE6181">
            <w:pPr>
              <w:rPr>
                <w:sz w:val="18"/>
                <w:szCs w:val="18"/>
              </w:rPr>
            </w:pPr>
            <w:r w:rsidRPr="006653D6">
              <w:rPr>
                <w:sz w:val="18"/>
                <w:szCs w:val="18"/>
              </w:rPr>
              <w:t>Verify specifications and use appropriate battery in the final product</w:t>
            </w:r>
          </w:p>
        </w:tc>
      </w:tr>
      <w:tr w:rsidR="001504C6" w14:paraId="232611F2" w14:textId="77777777" w:rsidTr="001504C6">
        <w:tc>
          <w:tcPr>
            <w:tcW w:w="440" w:type="dxa"/>
            <w:vAlign w:val="center"/>
          </w:tcPr>
          <w:p w14:paraId="36054743" w14:textId="093FC5DB" w:rsidR="001504C6" w:rsidRPr="006653D6" w:rsidRDefault="001504C6" w:rsidP="001504C6">
            <w:pPr>
              <w:rPr>
                <w:sz w:val="18"/>
                <w:szCs w:val="18"/>
              </w:rPr>
            </w:pPr>
            <w:r w:rsidRPr="006653D6">
              <w:rPr>
                <w:sz w:val="18"/>
                <w:szCs w:val="18"/>
              </w:rPr>
              <w:lastRenderedPageBreak/>
              <w:t>10</w:t>
            </w:r>
          </w:p>
        </w:tc>
        <w:tc>
          <w:tcPr>
            <w:tcW w:w="1599" w:type="dxa"/>
            <w:vAlign w:val="center"/>
          </w:tcPr>
          <w:p w14:paraId="038BA3CB" w14:textId="0594CB47" w:rsidR="001504C6" w:rsidRPr="006653D6" w:rsidRDefault="001504C6" w:rsidP="001504C6">
            <w:pPr>
              <w:rPr>
                <w:sz w:val="18"/>
                <w:szCs w:val="18"/>
              </w:rPr>
            </w:pPr>
            <w:r w:rsidRPr="006653D6">
              <w:rPr>
                <w:sz w:val="18"/>
                <w:szCs w:val="18"/>
              </w:rPr>
              <w:t>Operating Time</w:t>
            </w:r>
          </w:p>
        </w:tc>
        <w:tc>
          <w:tcPr>
            <w:tcW w:w="1055" w:type="dxa"/>
            <w:vAlign w:val="center"/>
          </w:tcPr>
          <w:p w14:paraId="1F175D0B" w14:textId="3B0F67DC" w:rsidR="001504C6" w:rsidRPr="006653D6" w:rsidRDefault="001504C6" w:rsidP="001504C6">
            <w:pPr>
              <w:rPr>
                <w:sz w:val="18"/>
                <w:szCs w:val="18"/>
              </w:rPr>
            </w:pPr>
            <w:r w:rsidRPr="006653D6">
              <w:rPr>
                <w:sz w:val="18"/>
                <w:szCs w:val="18"/>
              </w:rPr>
              <w:t>09/26/21</w:t>
            </w:r>
          </w:p>
        </w:tc>
        <w:tc>
          <w:tcPr>
            <w:tcW w:w="1811" w:type="dxa"/>
            <w:vAlign w:val="center"/>
          </w:tcPr>
          <w:p w14:paraId="1E5DF8AE" w14:textId="0084637C" w:rsidR="001504C6" w:rsidRPr="006653D6" w:rsidRDefault="001504C6" w:rsidP="001504C6">
            <w:pPr>
              <w:rPr>
                <w:sz w:val="18"/>
                <w:szCs w:val="18"/>
              </w:rPr>
            </w:pPr>
            <w:r w:rsidRPr="006653D6">
              <w:rPr>
                <w:sz w:val="18"/>
                <w:szCs w:val="18"/>
              </w:rPr>
              <w:t xml:space="preserve">&gt; </w:t>
            </w:r>
            <w:r w:rsidR="00B41F99" w:rsidRPr="006653D6">
              <w:rPr>
                <w:sz w:val="18"/>
                <w:szCs w:val="18"/>
              </w:rPr>
              <w:t>5 hours</w:t>
            </w:r>
          </w:p>
        </w:tc>
        <w:tc>
          <w:tcPr>
            <w:tcW w:w="1268" w:type="dxa"/>
            <w:vAlign w:val="center"/>
          </w:tcPr>
          <w:p w14:paraId="1619F52B" w14:textId="5C71139C" w:rsidR="001504C6" w:rsidRPr="006653D6" w:rsidRDefault="001504C6" w:rsidP="001504C6">
            <w:pPr>
              <w:rPr>
                <w:sz w:val="18"/>
                <w:szCs w:val="18"/>
              </w:rPr>
            </w:pPr>
            <w:r w:rsidRPr="006653D6">
              <w:rPr>
                <w:sz w:val="18"/>
                <w:szCs w:val="18"/>
              </w:rPr>
              <w:t>Electrical Team</w:t>
            </w:r>
          </w:p>
        </w:tc>
        <w:tc>
          <w:tcPr>
            <w:tcW w:w="877" w:type="dxa"/>
            <w:vAlign w:val="center"/>
          </w:tcPr>
          <w:p w14:paraId="7CDF30CF" w14:textId="1A714B51" w:rsidR="001504C6" w:rsidRPr="006653D6" w:rsidRDefault="00B41F99" w:rsidP="001504C6">
            <w:pPr>
              <w:rPr>
                <w:sz w:val="18"/>
                <w:szCs w:val="18"/>
              </w:rPr>
            </w:pPr>
            <w:r w:rsidRPr="006653D6">
              <w:rPr>
                <w:sz w:val="18"/>
                <w:szCs w:val="18"/>
              </w:rPr>
              <w:t>Design Team</w:t>
            </w:r>
          </w:p>
        </w:tc>
        <w:tc>
          <w:tcPr>
            <w:tcW w:w="1763" w:type="dxa"/>
            <w:vAlign w:val="center"/>
          </w:tcPr>
          <w:p w14:paraId="19606C43" w14:textId="349D17B5" w:rsidR="001504C6" w:rsidRPr="006653D6" w:rsidRDefault="001504C6" w:rsidP="001504C6">
            <w:pPr>
              <w:rPr>
                <w:sz w:val="18"/>
                <w:szCs w:val="18"/>
              </w:rPr>
            </w:pPr>
            <w:r w:rsidRPr="006653D6">
              <w:rPr>
                <w:sz w:val="18"/>
                <w:szCs w:val="18"/>
              </w:rPr>
              <w:t>Verify specifications and use appropriate battery in the final product</w:t>
            </w:r>
          </w:p>
        </w:tc>
      </w:tr>
    </w:tbl>
    <w:p w14:paraId="7C18FE4E" w14:textId="4CA263F9" w:rsidR="00030344" w:rsidRDefault="00030344" w:rsidP="00D258CE"/>
    <w:p w14:paraId="0ADE2D14" w14:textId="2E01C43B" w:rsidR="00D5393D" w:rsidRDefault="00D5393D" w:rsidP="00D258CE">
      <w:r>
        <w:t>F. Importance of Specifications</w:t>
      </w:r>
    </w:p>
    <w:p w14:paraId="62959A10" w14:textId="2D044F1E" w:rsidR="005975C8" w:rsidRDefault="00D9053B" w:rsidP="00D258CE">
      <w:r>
        <w:tab/>
      </w:r>
      <w:r w:rsidR="00571D36">
        <w:t>From</w:t>
      </w:r>
      <w:r>
        <w:t xml:space="preserve"> the </w:t>
      </w:r>
      <w:r w:rsidR="00040275">
        <w:t xml:space="preserve">Customer Requirements </w:t>
      </w:r>
      <w:r w:rsidR="00571D36">
        <w:t>and</w:t>
      </w:r>
      <w:r w:rsidR="0083785A">
        <w:t xml:space="preserve"> the Specification Requirements, </w:t>
      </w:r>
      <w:r w:rsidR="00B010B3">
        <w:t>the team</w:t>
      </w:r>
      <w:r w:rsidR="0083785A">
        <w:t xml:space="preserve"> created a House of Quality </w:t>
      </w:r>
      <w:r w:rsidR="00571D36">
        <w:t xml:space="preserve">in </w:t>
      </w:r>
      <w:r w:rsidR="00905CFE" w:rsidRPr="00A16BC7">
        <w:rPr>
          <w:b/>
          <w:bCs/>
        </w:rPr>
        <w:t>Figure 5</w:t>
      </w:r>
      <w:r w:rsidR="00571D36">
        <w:t xml:space="preserve"> to recognize the most important engineering requirements. </w:t>
      </w:r>
    </w:p>
    <w:p w14:paraId="7D1E31F0" w14:textId="77777777" w:rsidR="00A262C8" w:rsidRDefault="00571D36" w:rsidP="00A262C8">
      <w:pPr>
        <w:keepNext/>
        <w:jc w:val="center"/>
      </w:pPr>
      <w:r>
        <w:rPr>
          <w:noProof/>
        </w:rPr>
        <w:drawing>
          <wp:inline distT="0" distB="0" distL="0" distR="0" wp14:anchorId="07DB8204" wp14:editId="105F1EEF">
            <wp:extent cx="5877652" cy="3904619"/>
            <wp:effectExtent l="0" t="0" r="8890" b="63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7718" cy="3957808"/>
                    </a:xfrm>
                    <a:prstGeom prst="rect">
                      <a:avLst/>
                    </a:prstGeom>
                  </pic:spPr>
                </pic:pic>
              </a:graphicData>
            </a:graphic>
          </wp:inline>
        </w:drawing>
      </w:r>
    </w:p>
    <w:p w14:paraId="62B863EC" w14:textId="53590A5E" w:rsidR="00A07585" w:rsidRPr="00A262C8" w:rsidRDefault="00A262C8" w:rsidP="00A262C8">
      <w:pPr>
        <w:pStyle w:val="Caption"/>
        <w:jc w:val="center"/>
        <w:rPr>
          <w:i w:val="0"/>
          <w:iCs w:val="0"/>
          <w:color w:val="auto"/>
          <w:sz w:val="22"/>
          <w:szCs w:val="22"/>
        </w:rPr>
      </w:pPr>
      <w:r w:rsidRPr="00A262C8">
        <w:rPr>
          <w:b/>
          <w:bCs/>
          <w:i w:val="0"/>
          <w:iCs w:val="0"/>
          <w:color w:val="auto"/>
          <w:sz w:val="22"/>
          <w:szCs w:val="22"/>
        </w:rPr>
        <w:t xml:space="preserve">Figure </w:t>
      </w:r>
      <w:r w:rsidRPr="00A262C8">
        <w:rPr>
          <w:b/>
          <w:bCs/>
          <w:i w:val="0"/>
          <w:iCs w:val="0"/>
          <w:color w:val="auto"/>
          <w:sz w:val="22"/>
          <w:szCs w:val="22"/>
        </w:rPr>
        <w:fldChar w:fldCharType="begin"/>
      </w:r>
      <w:r w:rsidRPr="00A262C8">
        <w:rPr>
          <w:b/>
          <w:bCs/>
          <w:i w:val="0"/>
          <w:iCs w:val="0"/>
          <w:color w:val="auto"/>
          <w:sz w:val="22"/>
          <w:szCs w:val="22"/>
        </w:rPr>
        <w:instrText xml:space="preserve"> SEQ Figure \* ARABIC </w:instrText>
      </w:r>
      <w:r w:rsidRPr="00A262C8">
        <w:rPr>
          <w:b/>
          <w:bCs/>
          <w:i w:val="0"/>
          <w:iCs w:val="0"/>
          <w:color w:val="auto"/>
          <w:sz w:val="22"/>
          <w:szCs w:val="22"/>
        </w:rPr>
        <w:fldChar w:fldCharType="separate"/>
      </w:r>
      <w:r w:rsidR="00DB4F83">
        <w:rPr>
          <w:b/>
          <w:bCs/>
          <w:i w:val="0"/>
          <w:iCs w:val="0"/>
          <w:noProof/>
          <w:color w:val="auto"/>
          <w:sz w:val="22"/>
          <w:szCs w:val="22"/>
        </w:rPr>
        <w:t>5</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House of Quality</w:t>
      </w:r>
    </w:p>
    <w:p w14:paraId="5D8C6F74" w14:textId="77777777" w:rsidR="00A262C8" w:rsidRDefault="00A07585" w:rsidP="00A262C8">
      <w:pPr>
        <w:keepNext/>
        <w:jc w:val="center"/>
      </w:pPr>
      <w:r>
        <w:rPr>
          <w:noProof/>
        </w:rPr>
        <w:drawing>
          <wp:inline distT="0" distB="0" distL="0" distR="0" wp14:anchorId="0F8C5679" wp14:editId="15DE19F4">
            <wp:extent cx="2692400" cy="792907"/>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19478" cy="800881"/>
                    </a:xfrm>
                    <a:prstGeom prst="rect">
                      <a:avLst/>
                    </a:prstGeom>
                  </pic:spPr>
                </pic:pic>
              </a:graphicData>
            </a:graphic>
          </wp:inline>
        </w:drawing>
      </w:r>
    </w:p>
    <w:p w14:paraId="22E5CEFA" w14:textId="553B9562" w:rsidR="00A07585" w:rsidRPr="00A262C8" w:rsidRDefault="00A262C8" w:rsidP="0DC2AB02">
      <w:pPr>
        <w:pStyle w:val="Caption"/>
        <w:jc w:val="center"/>
        <w:rPr>
          <w:i w:val="0"/>
          <w:iCs w:val="0"/>
          <w:color w:val="auto"/>
          <w:sz w:val="22"/>
          <w:szCs w:val="22"/>
        </w:rPr>
      </w:pPr>
      <w:r w:rsidRPr="0DC2AB02">
        <w:rPr>
          <w:b/>
          <w:bCs/>
          <w:i w:val="0"/>
          <w:iCs w:val="0"/>
          <w:color w:val="auto"/>
          <w:sz w:val="22"/>
          <w:szCs w:val="22"/>
        </w:rPr>
        <w:t xml:space="preserve">Figure </w:t>
      </w:r>
      <w:r w:rsidRPr="0DC2AB02">
        <w:rPr>
          <w:b/>
          <w:bCs/>
          <w:i w:val="0"/>
          <w:iCs w:val="0"/>
          <w:color w:val="auto"/>
          <w:sz w:val="22"/>
          <w:szCs w:val="22"/>
        </w:rPr>
        <w:fldChar w:fldCharType="begin"/>
      </w:r>
      <w:r w:rsidRPr="0DC2AB02">
        <w:rPr>
          <w:b/>
          <w:bCs/>
          <w:i w:val="0"/>
          <w:iCs w:val="0"/>
          <w:color w:val="auto"/>
          <w:sz w:val="22"/>
          <w:szCs w:val="22"/>
        </w:rPr>
        <w:instrText xml:space="preserve"> SEQ Figure \* ARABIC </w:instrText>
      </w:r>
      <w:r w:rsidRPr="0DC2AB02">
        <w:rPr>
          <w:b/>
          <w:bCs/>
          <w:i w:val="0"/>
          <w:iCs w:val="0"/>
          <w:color w:val="auto"/>
          <w:sz w:val="22"/>
          <w:szCs w:val="22"/>
        </w:rPr>
        <w:fldChar w:fldCharType="separate"/>
      </w:r>
      <w:r w:rsidR="00DB4F83" w:rsidRPr="0DC2AB02">
        <w:rPr>
          <w:b/>
          <w:bCs/>
          <w:i w:val="0"/>
          <w:iCs w:val="0"/>
          <w:noProof/>
          <w:color w:val="auto"/>
          <w:sz w:val="22"/>
          <w:szCs w:val="22"/>
        </w:rPr>
        <w:t>6</w:t>
      </w:r>
      <w:r w:rsidRPr="0DC2AB02">
        <w:rPr>
          <w:b/>
          <w:bCs/>
          <w:i w:val="0"/>
          <w:iCs w:val="0"/>
          <w:color w:val="auto"/>
          <w:sz w:val="22"/>
          <w:szCs w:val="22"/>
        </w:rPr>
        <w:fldChar w:fldCharType="end"/>
      </w:r>
      <w:r w:rsidRPr="0DC2AB02">
        <w:rPr>
          <w:b/>
          <w:bCs/>
          <w:i w:val="0"/>
          <w:iCs w:val="0"/>
          <w:color w:val="auto"/>
          <w:sz w:val="22"/>
          <w:szCs w:val="22"/>
        </w:rPr>
        <w:t>:</w:t>
      </w:r>
      <w:r w:rsidRPr="0DC2AB02">
        <w:rPr>
          <w:i w:val="0"/>
          <w:iCs w:val="0"/>
          <w:color w:val="auto"/>
          <w:sz w:val="22"/>
          <w:szCs w:val="22"/>
        </w:rPr>
        <w:t xml:space="preserve"> House of Quality Relationship Icons </w:t>
      </w:r>
      <w:r w:rsidR="6C958AD6" w:rsidRPr="0DC2AB02">
        <w:rPr>
          <w:i w:val="0"/>
          <w:iCs w:val="0"/>
          <w:color w:val="auto"/>
          <w:sz w:val="22"/>
          <w:szCs w:val="22"/>
        </w:rPr>
        <w:t>Weighting</w:t>
      </w:r>
    </w:p>
    <w:p w14:paraId="06CF373D" w14:textId="77777777" w:rsidR="00A07585" w:rsidRDefault="00A07585" w:rsidP="00A07585">
      <w:pPr>
        <w:jc w:val="center"/>
      </w:pPr>
    </w:p>
    <w:p w14:paraId="50D1000D" w14:textId="681174F8" w:rsidR="009240C1" w:rsidRDefault="00700125" w:rsidP="00A07585">
      <w:pPr>
        <w:ind w:firstLine="720"/>
      </w:pPr>
      <w:r>
        <w:t xml:space="preserve">The center section of the House of Quality </w:t>
      </w:r>
      <w:r w:rsidR="008E23E8">
        <w:t>cha</w:t>
      </w:r>
      <w:r w:rsidR="002A736B">
        <w:t>ra</w:t>
      </w:r>
      <w:r w:rsidR="008E23E8">
        <w:t xml:space="preserve">cterizes the relationship between the customer requirements (on the left side of the table) and the functional requirements (on the top right of the </w:t>
      </w:r>
      <w:r w:rsidR="008E23E8">
        <w:lastRenderedPageBreak/>
        <w:t>table). These relationships are weighted based on th</w:t>
      </w:r>
      <w:r w:rsidR="00CD56E7">
        <w:t xml:space="preserve">eir icons according to </w:t>
      </w:r>
      <w:r w:rsidR="00CD56E7" w:rsidRPr="003906A3">
        <w:rPr>
          <w:b/>
          <w:bCs/>
        </w:rPr>
        <w:t xml:space="preserve">Figure </w:t>
      </w:r>
      <w:r w:rsidR="003906A3" w:rsidRPr="003906A3">
        <w:rPr>
          <w:b/>
          <w:bCs/>
        </w:rPr>
        <w:t>6</w:t>
      </w:r>
      <w:r w:rsidR="00CD56E7">
        <w:t xml:space="preserve"> which</w:t>
      </w:r>
      <w:r w:rsidR="004F4668">
        <w:t>,</w:t>
      </w:r>
      <w:r w:rsidR="00CD56E7">
        <w:t xml:space="preserve"> along with the weight of each customer requirement</w:t>
      </w:r>
      <w:r w:rsidR="004F4668">
        <w:t>,</w:t>
      </w:r>
      <w:r w:rsidR="00CD56E7">
        <w:t xml:space="preserve"> is used to </w:t>
      </w:r>
      <w:r w:rsidR="00DB0151">
        <w:t xml:space="preserve">produce </w:t>
      </w:r>
      <w:r w:rsidR="009B68F5">
        <w:t>an</w:t>
      </w:r>
      <w:r w:rsidR="00DB0151">
        <w:t xml:space="preserve"> importance rating along the bottom of the table. We have added a relative weight to each of these requirements to normalize our re</w:t>
      </w:r>
      <w:r w:rsidR="0024644B">
        <w:t xml:space="preserve">sults. </w:t>
      </w:r>
      <w:r w:rsidR="00662B33">
        <w:t xml:space="preserve"> </w:t>
      </w:r>
    </w:p>
    <w:p w14:paraId="1A658F7F" w14:textId="65190BFF" w:rsidR="00976D0D" w:rsidRPr="00976D0D" w:rsidRDefault="009B68F5" w:rsidP="00D258CE">
      <w:r>
        <w:tab/>
        <w:t xml:space="preserve">The House of Quality analysis shows that the </w:t>
      </w:r>
      <w:r w:rsidR="00202890">
        <w:t xml:space="preserve">most important requirement for </w:t>
      </w:r>
      <w:r w:rsidR="00B53DE0">
        <w:t>the</w:t>
      </w:r>
      <w:r w:rsidR="00202890">
        <w:t xml:space="preserve"> bot will be the Navigation of the </w:t>
      </w:r>
      <w:r w:rsidR="00000F31">
        <w:t>D</w:t>
      </w:r>
      <w:r w:rsidR="00202890">
        <w:t>ia-</w:t>
      </w:r>
      <w:r w:rsidR="00000F31">
        <w:t>B</w:t>
      </w:r>
      <w:r w:rsidR="00202890">
        <w:t xml:space="preserve">ot over the </w:t>
      </w:r>
      <w:r w:rsidR="00826244">
        <w:t>myriad</w:t>
      </w:r>
      <w:r w:rsidR="00202890">
        <w:t xml:space="preserve"> of surfaces that it will encounter. This places importance on </w:t>
      </w:r>
      <w:r w:rsidR="00B53DE0">
        <w:t>the</w:t>
      </w:r>
      <w:r w:rsidR="00202890">
        <w:t xml:space="preserve"> earlier design work for the </w:t>
      </w:r>
      <w:r w:rsidR="00880A61">
        <w:t xml:space="preserve">special tread system. </w:t>
      </w:r>
      <w:r w:rsidR="00E230DC">
        <w:t>Ne</w:t>
      </w:r>
      <w:r w:rsidR="00B53DE0">
        <w:t>x</w:t>
      </w:r>
      <w:r w:rsidR="00E230DC">
        <w:t>t</w:t>
      </w:r>
      <w:r w:rsidR="000E4498">
        <w:t>,</w:t>
      </w:r>
      <w:r w:rsidR="00E230DC">
        <w:t xml:space="preserve"> the </w:t>
      </w:r>
      <w:r w:rsidR="009240C1">
        <w:t xml:space="preserve">movement speed of the robot will be </w:t>
      </w:r>
      <w:r w:rsidR="001F1236">
        <w:t>the second most</w:t>
      </w:r>
      <w:r w:rsidR="009240C1">
        <w:t xml:space="preserve"> important </w:t>
      </w:r>
      <w:r w:rsidR="001F1236">
        <w:t>function</w:t>
      </w:r>
      <w:r w:rsidR="00E3654B">
        <w:t>,</w:t>
      </w:r>
      <w:r w:rsidR="009240C1">
        <w:t xml:space="preserve"> so that </w:t>
      </w:r>
      <w:r w:rsidR="000E4498">
        <w:t>th</w:t>
      </w:r>
      <w:r w:rsidR="00C87582">
        <w:t>e Dia-Bot</w:t>
      </w:r>
      <w:r w:rsidR="009240C1">
        <w:t xml:space="preserve"> can make an improvement from </w:t>
      </w:r>
      <w:r w:rsidR="00926C86">
        <w:t>Vanderlande</w:t>
      </w:r>
      <w:r w:rsidR="009240C1">
        <w:t xml:space="preserve"> In</w:t>
      </w:r>
      <w:r w:rsidR="00926C86">
        <w:t xml:space="preserve">dustries’ </w:t>
      </w:r>
      <w:r w:rsidR="009240C1">
        <w:t xml:space="preserve">previous system of rack installation verification. </w:t>
      </w:r>
      <w:r w:rsidR="007135E7">
        <w:t xml:space="preserve">Additionally, </w:t>
      </w:r>
      <w:r w:rsidR="00C87582">
        <w:t>the team</w:t>
      </w:r>
      <w:r w:rsidR="007135E7">
        <w:t xml:space="preserve"> wi</w:t>
      </w:r>
      <w:r w:rsidR="00FE1A38">
        <w:t xml:space="preserve">ll need to provide Vanderlande Industries with our estimate speed of navigation over each type of surface so that we can calculate how the </w:t>
      </w:r>
      <w:r w:rsidR="00000F31">
        <w:t>D</w:t>
      </w:r>
      <w:r w:rsidR="00FE1A38">
        <w:t>ia-</w:t>
      </w:r>
      <w:r w:rsidR="00000F31">
        <w:t>B</w:t>
      </w:r>
      <w:r w:rsidR="00FE1A38">
        <w:t xml:space="preserve">ot can improve their installation verification time. </w:t>
      </w:r>
      <w:r w:rsidR="00976D0D">
        <w:t xml:space="preserve">Another important functionality will be the product </w:t>
      </w:r>
      <w:r w:rsidR="00022007">
        <w:t>size</w:t>
      </w:r>
      <w:r w:rsidR="00E3654B">
        <w:t xml:space="preserve">, </w:t>
      </w:r>
      <w:r w:rsidR="00C87582">
        <w:t xml:space="preserve">and </w:t>
      </w:r>
      <w:r w:rsidR="00E3654B">
        <w:t>while this is an important function</w:t>
      </w:r>
      <w:r w:rsidR="00B2703D">
        <w:t>,</w:t>
      </w:r>
      <w:r w:rsidR="00E3654B">
        <w:t xml:space="preserve"> </w:t>
      </w:r>
      <w:r w:rsidR="00C87582">
        <w:t>the team</w:t>
      </w:r>
      <w:r w:rsidR="00E3654B">
        <w:t xml:space="preserve"> do</w:t>
      </w:r>
      <w:r w:rsidR="00C87582">
        <w:t>es</w:t>
      </w:r>
      <w:r w:rsidR="00E3654B">
        <w:t xml:space="preserve"> not </w:t>
      </w:r>
      <w:r w:rsidR="00137518">
        <w:t>foresee</w:t>
      </w:r>
      <w:r w:rsidR="00E3654B">
        <w:t xml:space="preserve"> this </w:t>
      </w:r>
      <w:r w:rsidR="00137518">
        <w:t xml:space="preserve">constraint as a difficult technical challenge. </w:t>
      </w:r>
    </w:p>
    <w:p w14:paraId="3830347D" w14:textId="34E4B770" w:rsidR="0058151D" w:rsidRDefault="000371F0" w:rsidP="00B27DB4">
      <w:r>
        <w:tab/>
        <w:t xml:space="preserve">In the next group </w:t>
      </w:r>
      <w:r w:rsidR="001F1236">
        <w:t>of</w:t>
      </w:r>
      <w:r>
        <w:t xml:space="preserve"> important functions lies </w:t>
      </w:r>
      <w:r w:rsidR="00C4659C">
        <w:t xml:space="preserve">the </w:t>
      </w:r>
      <w:r w:rsidR="00B2703D">
        <w:t>D</w:t>
      </w:r>
      <w:r w:rsidR="00C4659C">
        <w:t>ia-</w:t>
      </w:r>
      <w:r w:rsidR="00B2703D">
        <w:t>B</w:t>
      </w:r>
      <w:r w:rsidR="00C4659C">
        <w:t xml:space="preserve">ot’s visibility </w:t>
      </w:r>
      <w:r w:rsidR="0044398E">
        <w:t xml:space="preserve">and </w:t>
      </w:r>
      <w:r w:rsidR="00D3514E">
        <w:t>position tracking</w:t>
      </w:r>
      <w:r w:rsidR="0044398E">
        <w:t xml:space="preserve"> ability. These are vital to the robot’s facilitation of information and ability to navigate and </w:t>
      </w:r>
      <w:r w:rsidR="00D3514E">
        <w:t>locate problems</w:t>
      </w:r>
      <w:r w:rsidR="0044398E">
        <w:t xml:space="preserve">. </w:t>
      </w:r>
      <w:r w:rsidR="0066017A">
        <w:t xml:space="preserve">Next in importance there is Operation Time, </w:t>
      </w:r>
      <w:r w:rsidR="00D3514E">
        <w:t>Robustness</w:t>
      </w:r>
      <w:r w:rsidR="00686063">
        <w:t xml:space="preserve">, </w:t>
      </w:r>
      <w:r w:rsidR="00D3514E">
        <w:t>Power</w:t>
      </w:r>
      <w:r w:rsidR="00505FD9">
        <w:t xml:space="preserve"> Management, and</w:t>
      </w:r>
      <w:r w:rsidR="00356534">
        <w:t>,</w:t>
      </w:r>
      <w:r w:rsidR="00505FD9">
        <w:t xml:space="preserve"> finally, product weight and cost. </w:t>
      </w:r>
    </w:p>
    <w:p w14:paraId="22631A16" w14:textId="68D271BB" w:rsidR="005975C8" w:rsidRDefault="005975C8" w:rsidP="00D258CE"/>
    <w:p w14:paraId="23BCB703" w14:textId="31790738" w:rsidR="0058151D" w:rsidRDefault="005015C1" w:rsidP="00F474DF">
      <w:pPr>
        <w:pStyle w:val="Heading2"/>
      </w:pPr>
      <w:bookmarkStart w:id="8" w:name="_Toc86227231"/>
      <w:r w:rsidRPr="00763C56">
        <w:t>5</w:t>
      </w:r>
      <w:r w:rsidR="00F474DF" w:rsidRPr="00763C56">
        <w:t xml:space="preserve">. </w:t>
      </w:r>
      <w:r w:rsidR="0058151D" w:rsidRPr="00763C56">
        <w:t>Design Concept Ideation</w:t>
      </w:r>
      <w:bookmarkEnd w:id="8"/>
    </w:p>
    <w:p w14:paraId="6303C6EE" w14:textId="7B93E121" w:rsidR="00654AD0" w:rsidRPr="00654AD0" w:rsidRDefault="003B25FB" w:rsidP="00654AD0">
      <w:r>
        <w:t>A. Functions</w:t>
      </w:r>
    </w:p>
    <w:p w14:paraId="06D9F691" w14:textId="51F059EB" w:rsidR="00546208" w:rsidRDefault="003A269D" w:rsidP="00383384">
      <w:pPr>
        <w:ind w:firstLine="720"/>
      </w:pPr>
      <w:r>
        <w:t xml:space="preserve">Possible functions and sub-functions necessary for an effective </w:t>
      </w:r>
      <w:r w:rsidR="00000F31">
        <w:t>D</w:t>
      </w:r>
      <w:r>
        <w:t>ia-</w:t>
      </w:r>
      <w:r w:rsidR="00000F31">
        <w:t>B</w:t>
      </w:r>
      <w:r w:rsidR="006A2B75">
        <w:t>o</w:t>
      </w:r>
      <w:r>
        <w:t xml:space="preserve">t were identified using a function tree show below in </w:t>
      </w:r>
      <w:r w:rsidRPr="005D51F0">
        <w:rPr>
          <w:b/>
          <w:bCs/>
        </w:rPr>
        <w:t>Figure</w:t>
      </w:r>
      <w:r w:rsidR="0091297F" w:rsidRPr="005D51F0">
        <w:rPr>
          <w:b/>
          <w:bCs/>
        </w:rPr>
        <w:t xml:space="preserve"> </w:t>
      </w:r>
      <w:r w:rsidR="00E41799" w:rsidRPr="005D51F0">
        <w:rPr>
          <w:b/>
          <w:bCs/>
        </w:rPr>
        <w:t>7</w:t>
      </w:r>
      <w:r w:rsidRPr="00BC1A82">
        <w:t>.</w:t>
      </w:r>
      <w:r>
        <w:t xml:space="preserve"> These functions and subfunctions were created and evaluated based on the requirements given from Vanderlande. The function tree splits the main responsibilities of the designed robot </w:t>
      </w:r>
      <w:r w:rsidR="0038238E">
        <w:t>first</w:t>
      </w:r>
      <w:r>
        <w:t xml:space="preserve"> into </w:t>
      </w:r>
      <w:r w:rsidR="0038238E">
        <w:t xml:space="preserve">electrical and mechanical </w:t>
      </w:r>
      <w:r w:rsidR="00D95F57">
        <w:t xml:space="preserve">components. </w:t>
      </w:r>
      <w:r w:rsidR="00942361">
        <w:t>Six</w:t>
      </w:r>
      <w:r>
        <w:t xml:space="preserve"> distinct functions</w:t>
      </w:r>
      <w:r w:rsidR="00942361">
        <w:t xml:space="preserve"> stem from those</w:t>
      </w:r>
      <w:r>
        <w:t xml:space="preserve">: </w:t>
      </w:r>
      <w:r w:rsidR="00942361">
        <w:t>transporter and</w:t>
      </w:r>
      <w:r>
        <w:t xml:space="preserve"> protect internal components</w:t>
      </w:r>
      <w:r w:rsidR="00942361">
        <w:t xml:space="preserve"> on the mechanical side</w:t>
      </w:r>
      <w:r>
        <w:t xml:space="preserve">, </w:t>
      </w:r>
      <w:r w:rsidR="00942361">
        <w:t>and data collection, data analysis, signal connection, and controlling mechanical functions on the electrical side</w:t>
      </w:r>
      <w:r>
        <w:t xml:space="preserve">. These functions are broken down into subsections </w:t>
      </w:r>
      <w:r w:rsidR="00942361">
        <w:t>as necessary</w:t>
      </w:r>
      <w:r>
        <w:t xml:space="preserve"> to ensure that the </w:t>
      </w:r>
      <w:r w:rsidR="004153C8">
        <w:t>D</w:t>
      </w:r>
      <w:r>
        <w:t>ia-</w:t>
      </w:r>
      <w:r w:rsidR="004153C8">
        <w:t>B</w:t>
      </w:r>
      <w:r>
        <w:t xml:space="preserve">ot encompasses all its requirements. </w:t>
      </w:r>
    </w:p>
    <w:p w14:paraId="376BDEA5" w14:textId="77777777" w:rsidR="00A262C8" w:rsidRDefault="00546208" w:rsidP="00A262C8">
      <w:pPr>
        <w:keepNext/>
        <w:jc w:val="center"/>
      </w:pPr>
      <w:r w:rsidRPr="00546208">
        <w:rPr>
          <w:noProof/>
        </w:rPr>
        <w:lastRenderedPageBreak/>
        <w:drawing>
          <wp:inline distT="0" distB="0" distL="0" distR="0" wp14:anchorId="10C9C3F5" wp14:editId="3CB7E03D">
            <wp:extent cx="5904554" cy="3167743"/>
            <wp:effectExtent l="0" t="0" r="1270" b="0"/>
            <wp:docPr id="4" name="Picture 4" descr="Graphical user interface, diagram, application&#10;&#10;Description automatically generated">
              <a:extLst xmlns:a="http://schemas.openxmlformats.org/drawingml/2006/main">
                <a:ext uri="{FF2B5EF4-FFF2-40B4-BE49-F238E27FC236}">
                  <a16:creationId xmlns:a16="http://schemas.microsoft.com/office/drawing/2014/main" id="{33D4E33E-475B-48FA-9006-F5D496FEA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 application&#10;&#10;Description automatically generated">
                      <a:extLst>
                        <a:ext uri="{FF2B5EF4-FFF2-40B4-BE49-F238E27FC236}">
                          <a16:creationId xmlns:a16="http://schemas.microsoft.com/office/drawing/2014/main" id="{33D4E33E-475B-48FA-9006-F5D496FEAF90}"/>
                        </a:ext>
                      </a:extLst>
                    </pic:cNvPr>
                    <pic:cNvPicPr>
                      <a:picLocks noChangeAspect="1"/>
                    </pic:cNvPicPr>
                  </pic:nvPicPr>
                  <pic:blipFill rotWithShape="1">
                    <a:blip r:embed="rId25"/>
                    <a:srcRect l="1282" r="1100"/>
                    <a:stretch/>
                  </pic:blipFill>
                  <pic:spPr bwMode="auto">
                    <a:xfrm>
                      <a:off x="0" y="0"/>
                      <a:ext cx="5914347" cy="3172997"/>
                    </a:xfrm>
                    <a:prstGeom prst="rect">
                      <a:avLst/>
                    </a:prstGeom>
                    <a:ln>
                      <a:noFill/>
                    </a:ln>
                    <a:extLst>
                      <a:ext uri="{53640926-AAD7-44D8-BBD7-CCE9431645EC}">
                        <a14:shadowObscured xmlns:a14="http://schemas.microsoft.com/office/drawing/2010/main"/>
                      </a:ext>
                    </a:extLst>
                  </pic:spPr>
                </pic:pic>
              </a:graphicData>
            </a:graphic>
          </wp:inline>
        </w:drawing>
      </w:r>
    </w:p>
    <w:p w14:paraId="34AE4AE7" w14:textId="64249F16" w:rsidR="00383384" w:rsidRPr="00A262C8" w:rsidRDefault="00A262C8" w:rsidP="00A262C8">
      <w:pPr>
        <w:pStyle w:val="Caption"/>
        <w:jc w:val="center"/>
        <w:rPr>
          <w:i w:val="0"/>
          <w:iCs w:val="0"/>
          <w:color w:val="auto"/>
          <w:sz w:val="22"/>
          <w:szCs w:val="22"/>
        </w:rPr>
      </w:pPr>
      <w:r w:rsidRPr="00A262C8">
        <w:rPr>
          <w:b/>
          <w:bCs/>
          <w:i w:val="0"/>
          <w:iCs w:val="0"/>
          <w:color w:val="auto"/>
          <w:sz w:val="22"/>
          <w:szCs w:val="22"/>
        </w:rPr>
        <w:t xml:space="preserve">Figure </w:t>
      </w:r>
      <w:r w:rsidRPr="00A262C8">
        <w:rPr>
          <w:b/>
          <w:bCs/>
          <w:i w:val="0"/>
          <w:iCs w:val="0"/>
          <w:color w:val="auto"/>
          <w:sz w:val="22"/>
          <w:szCs w:val="22"/>
        </w:rPr>
        <w:fldChar w:fldCharType="begin"/>
      </w:r>
      <w:r w:rsidRPr="00A262C8">
        <w:rPr>
          <w:b/>
          <w:bCs/>
          <w:i w:val="0"/>
          <w:iCs w:val="0"/>
          <w:color w:val="auto"/>
          <w:sz w:val="22"/>
          <w:szCs w:val="22"/>
        </w:rPr>
        <w:instrText xml:space="preserve"> SEQ Figure \* ARABIC </w:instrText>
      </w:r>
      <w:r w:rsidRPr="00A262C8">
        <w:rPr>
          <w:b/>
          <w:bCs/>
          <w:i w:val="0"/>
          <w:iCs w:val="0"/>
          <w:color w:val="auto"/>
          <w:sz w:val="22"/>
          <w:szCs w:val="22"/>
        </w:rPr>
        <w:fldChar w:fldCharType="separate"/>
      </w:r>
      <w:r w:rsidR="00DB4F83">
        <w:rPr>
          <w:b/>
          <w:bCs/>
          <w:i w:val="0"/>
          <w:iCs w:val="0"/>
          <w:noProof/>
          <w:color w:val="auto"/>
          <w:sz w:val="22"/>
          <w:szCs w:val="22"/>
        </w:rPr>
        <w:t>7</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Dia-Bot Function Tree</w:t>
      </w:r>
    </w:p>
    <w:p w14:paraId="4841E3D7" w14:textId="5E0738F3" w:rsidR="00CE208B" w:rsidRPr="00CE208B" w:rsidRDefault="00CE208B" w:rsidP="00A62435">
      <w:pPr>
        <w:rPr>
          <w:i/>
          <w:iCs/>
        </w:rPr>
      </w:pPr>
    </w:p>
    <w:p w14:paraId="5478BA54" w14:textId="708D42BF" w:rsidR="00C03CE9" w:rsidRDefault="00C03CE9" w:rsidP="00C03CE9">
      <w:pPr>
        <w:ind w:firstLine="720"/>
      </w:pPr>
      <w:r>
        <w:t xml:space="preserve">Below the </w:t>
      </w:r>
      <w:r w:rsidR="00942361">
        <w:t>transporter</w:t>
      </w:r>
      <w:r>
        <w:t xml:space="preserve"> function, the </w:t>
      </w:r>
      <w:r w:rsidR="00A46451">
        <w:t>D</w:t>
      </w:r>
      <w:r>
        <w:t>ia</w:t>
      </w:r>
      <w:r w:rsidR="00E350BE">
        <w:t>-</w:t>
      </w:r>
      <w:r w:rsidR="00A46451">
        <w:t>Bot</w:t>
      </w:r>
      <w:r>
        <w:t xml:space="preserve"> must have a propulsion system that will allow it to navigate throughout its entire environment, consisting of conveyors, rollers, diverts, merges, and inclines. The </w:t>
      </w:r>
      <w:r w:rsidR="004153C8">
        <w:t>D</w:t>
      </w:r>
      <w:r>
        <w:t>ia-</w:t>
      </w:r>
      <w:r w:rsidR="00B27DB4">
        <w:t>B</w:t>
      </w:r>
      <w:r>
        <w:t xml:space="preserve">ot must also be able to retract its propulsion system to enable the ‘ride along’ functionality, allowing it to detect excessive vibrations. A suitable suspension system must also be selected to allow the </w:t>
      </w:r>
      <w:r w:rsidR="00E350BE">
        <w:t>Dia-Bot</w:t>
      </w:r>
      <w:r>
        <w:t xml:space="preserve"> to detect vibrations coming from the environment rather than the bot itself.</w:t>
      </w:r>
    </w:p>
    <w:p w14:paraId="16243D2F" w14:textId="49ACD063" w:rsidR="008356C0" w:rsidRDefault="00C66D11" w:rsidP="00C03CE9">
      <w:pPr>
        <w:ind w:firstLine="720"/>
      </w:pPr>
      <w:r>
        <w:t xml:space="preserve">Interactions between the </w:t>
      </w:r>
      <w:r w:rsidR="004153C8">
        <w:t>D</w:t>
      </w:r>
      <w:r>
        <w:t>ia-</w:t>
      </w:r>
      <w:r w:rsidR="004153C8">
        <w:t>B</w:t>
      </w:r>
      <w:r>
        <w:t>ot and the operate are possibly the most important function, as the bot would be useless if the operator cannot observe and verify the errors recognized. The operator should be able to control the movement and the error recognition sensors of the bot.</w:t>
      </w:r>
      <w:r w:rsidR="00574539">
        <w:t xml:space="preserve"> The platform in which the bot and operator communicate is also an important consideration. </w:t>
      </w:r>
      <w:r w:rsidR="002C0931">
        <w:t>Finally, the bot should be able to display real time sensor data</w:t>
      </w:r>
      <w:r w:rsidR="0093379B">
        <w:t>, as well as log and report errors.</w:t>
      </w:r>
    </w:p>
    <w:p w14:paraId="09988DDC" w14:textId="36910EA5" w:rsidR="003A269D" w:rsidRDefault="003A269D" w:rsidP="00654AD0"/>
    <w:p w14:paraId="2BEEF172" w14:textId="57CAA534" w:rsidR="003B25FB" w:rsidRPr="00654AD0" w:rsidRDefault="006650CE" w:rsidP="00654AD0">
      <w:r>
        <w:t>B. Morphological Chart</w:t>
      </w:r>
    </w:p>
    <w:p w14:paraId="6EE8C4AE" w14:textId="0D34C9AA" w:rsidR="00D35E41" w:rsidRDefault="00B77BBC" w:rsidP="00D258CE">
      <w:r>
        <w:tab/>
      </w:r>
      <w:r w:rsidR="00854163" w:rsidRPr="00D35E41">
        <w:t>A morphological chart</w:t>
      </w:r>
      <w:r w:rsidR="00DD1248" w:rsidRPr="00D35E41">
        <w:t xml:space="preserve">, as seen in </w:t>
      </w:r>
      <w:r w:rsidR="00DD1248" w:rsidRPr="003E44AF">
        <w:rPr>
          <w:b/>
          <w:bCs/>
        </w:rPr>
        <w:t xml:space="preserve">Figure </w:t>
      </w:r>
      <w:r w:rsidR="00E41799" w:rsidRPr="003E44AF">
        <w:rPr>
          <w:b/>
          <w:bCs/>
        </w:rPr>
        <w:t>8</w:t>
      </w:r>
      <w:r w:rsidR="00DD1248" w:rsidRPr="00D35E41">
        <w:t>,</w:t>
      </w:r>
      <w:r w:rsidR="00854163">
        <w:t xml:space="preserve"> was implemented to look more specifically at possible </w:t>
      </w:r>
      <w:r w:rsidR="00466D17">
        <w:t xml:space="preserve">solutions to the subfunctions listed in the function tree. </w:t>
      </w:r>
      <w:r w:rsidR="00055E91">
        <w:t xml:space="preserve">Several </w:t>
      </w:r>
      <w:r w:rsidR="00A55EB6">
        <w:t>concepts were given for each subfunction</w:t>
      </w:r>
      <w:r w:rsidR="00495E69">
        <w:t xml:space="preserve">, which allowed the team to </w:t>
      </w:r>
      <w:r w:rsidR="00B526D1">
        <w:t xml:space="preserve">narrow </w:t>
      </w:r>
      <w:r w:rsidR="001C5656">
        <w:t xml:space="preserve">down which concepts would work </w:t>
      </w:r>
      <w:r w:rsidR="00F573B6">
        <w:t xml:space="preserve">best for the final </w:t>
      </w:r>
      <w:r w:rsidR="00F573B6">
        <w:lastRenderedPageBreak/>
        <w:t xml:space="preserve">design. </w:t>
      </w:r>
      <w:r w:rsidR="009031C3">
        <w:t xml:space="preserve">The team plans on revisiting the morphological chart </w:t>
      </w:r>
      <w:r w:rsidR="00DF459D">
        <w:t>frequently</w:t>
      </w:r>
      <w:r w:rsidR="00D803FC">
        <w:t xml:space="preserve"> once </w:t>
      </w:r>
      <w:r w:rsidR="003765A5">
        <w:t xml:space="preserve">the </w:t>
      </w:r>
      <w:r w:rsidR="003072B5">
        <w:t>low fidelity proto</w:t>
      </w:r>
      <w:r w:rsidR="008D27D8">
        <w:t>typing phase is entered</w:t>
      </w:r>
      <w:r w:rsidR="002A39BC">
        <w:t xml:space="preserve"> to make sure the </w:t>
      </w:r>
      <w:r w:rsidR="00CB71FB">
        <w:t xml:space="preserve">prime concept is </w:t>
      </w:r>
      <w:r w:rsidR="00D35E41">
        <w:t>selected.</w:t>
      </w:r>
    </w:p>
    <w:p w14:paraId="17E94D2B" w14:textId="77777777" w:rsidR="00A262C8" w:rsidRDefault="008B6F2B" w:rsidP="00A262C8">
      <w:pPr>
        <w:keepNext/>
        <w:jc w:val="center"/>
      </w:pPr>
      <w:r>
        <w:rPr>
          <w:noProof/>
        </w:rPr>
        <w:drawing>
          <wp:inline distT="0" distB="0" distL="0" distR="0" wp14:anchorId="19F9C100" wp14:editId="5CC12C61">
            <wp:extent cx="5029200" cy="53975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29200" cy="5397500"/>
                    </a:xfrm>
                    <a:prstGeom prst="rect">
                      <a:avLst/>
                    </a:prstGeom>
                  </pic:spPr>
                </pic:pic>
              </a:graphicData>
            </a:graphic>
          </wp:inline>
        </w:drawing>
      </w:r>
    </w:p>
    <w:p w14:paraId="236E16F5" w14:textId="7763E5D7" w:rsidR="00923073" w:rsidRPr="00A262C8" w:rsidRDefault="00A262C8" w:rsidP="00A262C8">
      <w:pPr>
        <w:pStyle w:val="Caption"/>
        <w:jc w:val="center"/>
        <w:rPr>
          <w:i w:val="0"/>
          <w:iCs w:val="0"/>
          <w:color w:val="auto"/>
          <w:sz w:val="22"/>
          <w:szCs w:val="22"/>
        </w:rPr>
      </w:pPr>
      <w:r w:rsidRPr="00A262C8">
        <w:rPr>
          <w:b/>
          <w:bCs/>
          <w:i w:val="0"/>
          <w:iCs w:val="0"/>
          <w:color w:val="auto"/>
          <w:sz w:val="22"/>
          <w:szCs w:val="22"/>
        </w:rPr>
        <w:t xml:space="preserve">Figure </w:t>
      </w:r>
      <w:r w:rsidRPr="00A262C8">
        <w:rPr>
          <w:b/>
          <w:bCs/>
          <w:i w:val="0"/>
          <w:iCs w:val="0"/>
          <w:color w:val="auto"/>
          <w:sz w:val="22"/>
          <w:szCs w:val="22"/>
        </w:rPr>
        <w:fldChar w:fldCharType="begin"/>
      </w:r>
      <w:r w:rsidRPr="00A262C8">
        <w:rPr>
          <w:b/>
          <w:bCs/>
          <w:i w:val="0"/>
          <w:iCs w:val="0"/>
          <w:color w:val="auto"/>
          <w:sz w:val="22"/>
          <w:szCs w:val="22"/>
        </w:rPr>
        <w:instrText xml:space="preserve"> SEQ Figure \* ARABIC </w:instrText>
      </w:r>
      <w:r w:rsidRPr="00A262C8">
        <w:rPr>
          <w:b/>
          <w:bCs/>
          <w:i w:val="0"/>
          <w:iCs w:val="0"/>
          <w:color w:val="auto"/>
          <w:sz w:val="22"/>
          <w:szCs w:val="22"/>
        </w:rPr>
        <w:fldChar w:fldCharType="separate"/>
      </w:r>
      <w:r w:rsidR="00DB4F83">
        <w:rPr>
          <w:b/>
          <w:bCs/>
          <w:i w:val="0"/>
          <w:iCs w:val="0"/>
          <w:noProof/>
          <w:color w:val="auto"/>
          <w:sz w:val="22"/>
          <w:szCs w:val="22"/>
        </w:rPr>
        <w:t>8</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Dia-Bot Morphological Chart</w:t>
      </w:r>
    </w:p>
    <w:p w14:paraId="56C337CF" w14:textId="02BFA2A8" w:rsidR="00391EEE" w:rsidRDefault="006E3155" w:rsidP="004925CE">
      <w:pPr>
        <w:ind w:firstLine="720"/>
        <w:rPr>
          <w:color w:val="000000" w:themeColor="text1"/>
        </w:rPr>
      </w:pPr>
      <w:r w:rsidRPr="004925CE">
        <w:rPr>
          <w:color w:val="000000" w:themeColor="text1"/>
        </w:rPr>
        <w:t xml:space="preserve">Several different concepts were under consideration when it came to the movement of the </w:t>
      </w:r>
      <w:r w:rsidR="004C57BA">
        <w:rPr>
          <w:color w:val="000000" w:themeColor="text1"/>
        </w:rPr>
        <w:t>D</w:t>
      </w:r>
      <w:r w:rsidRPr="004925CE">
        <w:rPr>
          <w:color w:val="000000" w:themeColor="text1"/>
        </w:rPr>
        <w:t>ia-</w:t>
      </w:r>
      <w:r w:rsidR="004C57BA">
        <w:rPr>
          <w:color w:val="000000" w:themeColor="text1"/>
        </w:rPr>
        <w:t>B</w:t>
      </w:r>
      <w:r w:rsidRPr="004925CE">
        <w:rPr>
          <w:color w:val="000000" w:themeColor="text1"/>
        </w:rPr>
        <w:t>ot. To begin, we had to narrow down</w:t>
      </w:r>
      <w:r w:rsidR="00024D8B" w:rsidRPr="004925CE">
        <w:rPr>
          <w:color w:val="000000" w:themeColor="text1"/>
        </w:rPr>
        <w:t xml:space="preserve"> the propulsion system used, which could consist of DC motors, AC motors, or Servo Motors</w:t>
      </w:r>
      <w:r w:rsidR="002809ED" w:rsidRPr="004925CE">
        <w:rPr>
          <w:color w:val="000000" w:themeColor="text1"/>
        </w:rPr>
        <w:t xml:space="preserve">. </w:t>
      </w:r>
      <w:proofErr w:type="gramStart"/>
      <w:r w:rsidR="00BF1D65">
        <w:rPr>
          <w:color w:val="000000" w:themeColor="text1"/>
        </w:rPr>
        <w:t>In order to</w:t>
      </w:r>
      <w:proofErr w:type="gramEnd"/>
      <w:r w:rsidR="00BF1D65">
        <w:rPr>
          <w:color w:val="000000" w:themeColor="text1"/>
        </w:rPr>
        <w:t xml:space="preserve"> retract or extend the propulsion system, servo motors and solenoids were considered. </w:t>
      </w:r>
      <w:r w:rsidR="002809ED" w:rsidRPr="004925CE">
        <w:rPr>
          <w:color w:val="000000" w:themeColor="text1"/>
        </w:rPr>
        <w:t xml:space="preserve">The means of transportation, via tank treads or wheels, was also considered. Additionally, </w:t>
      </w:r>
      <w:r w:rsidR="009162AA" w:rsidRPr="004925CE">
        <w:rPr>
          <w:color w:val="000000" w:themeColor="text1"/>
        </w:rPr>
        <w:t>the type of suspension system was considered</w:t>
      </w:r>
      <w:r w:rsidR="003E2862" w:rsidRPr="004925CE">
        <w:rPr>
          <w:color w:val="000000" w:themeColor="text1"/>
        </w:rPr>
        <w:t xml:space="preserve">, with ideas ranging from no suspension, shock suspension, or </w:t>
      </w:r>
      <w:r w:rsidR="008547E6" w:rsidRPr="004925CE">
        <w:rPr>
          <w:color w:val="000000" w:themeColor="text1"/>
        </w:rPr>
        <w:t xml:space="preserve">single part suspension. </w:t>
      </w:r>
      <w:r w:rsidR="006A1EFC" w:rsidRPr="004925CE">
        <w:rPr>
          <w:color w:val="000000" w:themeColor="text1"/>
        </w:rPr>
        <w:t xml:space="preserve">For internal </w:t>
      </w:r>
      <w:r w:rsidR="00D707F7" w:rsidRPr="004925CE">
        <w:rPr>
          <w:color w:val="000000" w:themeColor="text1"/>
        </w:rPr>
        <w:t xml:space="preserve">component part protection, </w:t>
      </w:r>
      <w:r w:rsidR="00ED3ADE" w:rsidRPr="004925CE">
        <w:rPr>
          <w:color w:val="000000" w:themeColor="text1"/>
        </w:rPr>
        <w:t xml:space="preserve">two concepts </w:t>
      </w:r>
      <w:r w:rsidR="00486C7F" w:rsidRPr="004925CE">
        <w:rPr>
          <w:color w:val="000000" w:themeColor="text1"/>
        </w:rPr>
        <w:t xml:space="preserve">were determined: a roll cage or an enclosed </w:t>
      </w:r>
      <w:r w:rsidR="00E04072" w:rsidRPr="004925CE">
        <w:rPr>
          <w:color w:val="000000" w:themeColor="text1"/>
        </w:rPr>
        <w:t xml:space="preserve">sensor box. </w:t>
      </w:r>
      <w:r w:rsidR="0086291D" w:rsidRPr="004925CE">
        <w:rPr>
          <w:color w:val="000000" w:themeColor="text1"/>
        </w:rPr>
        <w:t xml:space="preserve">In terms of being able to recognize </w:t>
      </w:r>
      <w:r w:rsidR="00627A89">
        <w:rPr>
          <w:color w:val="000000" w:themeColor="text1"/>
        </w:rPr>
        <w:t xml:space="preserve">and </w:t>
      </w:r>
      <w:r w:rsidR="00FD4CB0">
        <w:rPr>
          <w:color w:val="000000" w:themeColor="text1"/>
        </w:rPr>
        <w:t>call out</w:t>
      </w:r>
      <w:r w:rsidR="00627A89">
        <w:rPr>
          <w:color w:val="000000" w:themeColor="text1"/>
        </w:rPr>
        <w:t xml:space="preserve"> </w:t>
      </w:r>
      <w:r w:rsidR="0086291D" w:rsidRPr="004925CE">
        <w:rPr>
          <w:color w:val="000000" w:themeColor="text1"/>
        </w:rPr>
        <w:lastRenderedPageBreak/>
        <w:t xml:space="preserve">errors, the </w:t>
      </w:r>
      <w:r w:rsidR="007A70AD" w:rsidRPr="004925CE">
        <w:rPr>
          <w:color w:val="000000" w:themeColor="text1"/>
        </w:rPr>
        <w:t xml:space="preserve">possible concept solutions can be seen in </w:t>
      </w:r>
      <w:r w:rsidR="00F441D7" w:rsidRPr="004925CE">
        <w:rPr>
          <w:color w:val="000000" w:themeColor="text1"/>
        </w:rPr>
        <w:t>rows 6-</w:t>
      </w:r>
      <w:r w:rsidR="00FD4CB0">
        <w:rPr>
          <w:color w:val="000000" w:themeColor="text1"/>
        </w:rPr>
        <w:t>10</w:t>
      </w:r>
      <w:r w:rsidR="00F441D7" w:rsidRPr="004925CE">
        <w:rPr>
          <w:color w:val="000000" w:themeColor="text1"/>
        </w:rPr>
        <w:t xml:space="preserve"> </w:t>
      </w:r>
      <w:r w:rsidR="0052531F" w:rsidRPr="004925CE">
        <w:rPr>
          <w:color w:val="000000" w:themeColor="text1"/>
        </w:rPr>
        <w:t xml:space="preserve">in </w:t>
      </w:r>
      <w:r w:rsidR="0052531F" w:rsidRPr="00FF6258">
        <w:rPr>
          <w:bCs/>
          <w:color w:val="000000" w:themeColor="text1"/>
        </w:rPr>
        <w:t xml:space="preserve">Figure </w:t>
      </w:r>
      <w:r w:rsidR="00627A89" w:rsidRPr="00FF6258">
        <w:rPr>
          <w:bCs/>
          <w:color w:val="000000" w:themeColor="text1"/>
        </w:rPr>
        <w:t>8</w:t>
      </w:r>
      <w:r w:rsidR="0052531F" w:rsidRPr="004925CE">
        <w:rPr>
          <w:color w:val="000000" w:themeColor="text1"/>
        </w:rPr>
        <w:t>.</w:t>
      </w:r>
      <w:r w:rsidR="0052531F" w:rsidRPr="00391EEE">
        <w:rPr>
          <w:color w:val="000000" w:themeColor="text1"/>
        </w:rPr>
        <w:t xml:space="preserve"> </w:t>
      </w:r>
      <w:proofErr w:type="gramStart"/>
      <w:r w:rsidR="0013537F" w:rsidRPr="004925CE">
        <w:rPr>
          <w:color w:val="000000" w:themeColor="text1"/>
        </w:rPr>
        <w:t>In order to</w:t>
      </w:r>
      <w:proofErr w:type="gramEnd"/>
      <w:r w:rsidR="0013537F" w:rsidRPr="004925CE">
        <w:rPr>
          <w:color w:val="000000" w:themeColor="text1"/>
        </w:rPr>
        <w:t xml:space="preserve"> control </w:t>
      </w:r>
      <w:r w:rsidR="00E4741A" w:rsidRPr="004925CE">
        <w:rPr>
          <w:color w:val="000000" w:themeColor="text1"/>
        </w:rPr>
        <w:t xml:space="preserve">both the movement and </w:t>
      </w:r>
      <w:r w:rsidR="004C49FD" w:rsidRPr="004925CE">
        <w:rPr>
          <w:color w:val="000000" w:themeColor="text1"/>
        </w:rPr>
        <w:t xml:space="preserve">sensors, </w:t>
      </w:r>
      <w:r w:rsidR="00A52AF2" w:rsidRPr="004925CE">
        <w:rPr>
          <w:color w:val="000000" w:themeColor="text1"/>
        </w:rPr>
        <w:t xml:space="preserve">three concepts were </w:t>
      </w:r>
      <w:r w:rsidR="00311EDD">
        <w:rPr>
          <w:color w:val="000000" w:themeColor="text1"/>
        </w:rPr>
        <w:t>proposed</w:t>
      </w:r>
      <w:r w:rsidR="00601A60" w:rsidRPr="004925CE">
        <w:rPr>
          <w:color w:val="000000" w:themeColor="text1"/>
        </w:rPr>
        <w:t xml:space="preserve">: web access with keyboard controls, remote control center with push button interface, and virtual reality interface with haptic glove. </w:t>
      </w:r>
      <w:r w:rsidR="0010730F" w:rsidRPr="004925CE">
        <w:rPr>
          <w:color w:val="000000" w:themeColor="text1"/>
        </w:rPr>
        <w:t xml:space="preserve">For the </w:t>
      </w:r>
      <w:r w:rsidR="00D5562B">
        <w:rPr>
          <w:color w:val="000000" w:themeColor="text1"/>
        </w:rPr>
        <w:t>wireless</w:t>
      </w:r>
      <w:r w:rsidR="0010730F" w:rsidRPr="004925CE">
        <w:rPr>
          <w:color w:val="000000" w:themeColor="text1"/>
        </w:rPr>
        <w:t xml:space="preserve"> communication platform</w:t>
      </w:r>
      <w:r w:rsidR="00D5562B">
        <w:rPr>
          <w:color w:val="000000" w:themeColor="text1"/>
        </w:rPr>
        <w:t xml:space="preserve">, </w:t>
      </w:r>
      <w:r w:rsidR="001B4EB1">
        <w:rPr>
          <w:color w:val="000000" w:themeColor="text1"/>
        </w:rPr>
        <w:t>three concepts were considered</w:t>
      </w:r>
      <w:r w:rsidR="006A1F29" w:rsidRPr="004925CE">
        <w:rPr>
          <w:color w:val="000000" w:themeColor="text1"/>
        </w:rPr>
        <w:t>: Wi-Fi, Bluetooth, and extra-long wires.</w:t>
      </w:r>
      <w:r w:rsidR="002A4A0F" w:rsidRPr="004925CE">
        <w:rPr>
          <w:color w:val="000000" w:themeColor="text1"/>
        </w:rPr>
        <w:t xml:space="preserve"> Finally, for error reporting/logging, the two concepts </w:t>
      </w:r>
      <w:r w:rsidR="00B82797" w:rsidRPr="004925CE">
        <w:rPr>
          <w:color w:val="000000" w:themeColor="text1"/>
        </w:rPr>
        <w:t xml:space="preserve">were setting sensor threshold limits that would report errors once the threshold was passed and archived data to be looked at once the bot had completed its </w:t>
      </w:r>
      <w:r w:rsidR="004925CE" w:rsidRPr="004925CE">
        <w:rPr>
          <w:color w:val="000000" w:themeColor="text1"/>
        </w:rPr>
        <w:t>run.</w:t>
      </w:r>
    </w:p>
    <w:p w14:paraId="6AA573EA" w14:textId="77777777" w:rsidR="00627A89" w:rsidRPr="004925CE" w:rsidRDefault="00627A89" w:rsidP="004925CE">
      <w:pPr>
        <w:ind w:firstLine="720"/>
      </w:pPr>
    </w:p>
    <w:p w14:paraId="3F9C6CC9" w14:textId="242BC448" w:rsidR="0058151D" w:rsidRDefault="00FA7C50" w:rsidP="00F474DF">
      <w:pPr>
        <w:pStyle w:val="Heading2"/>
      </w:pPr>
      <w:bookmarkStart w:id="9" w:name="_Toc86227232"/>
      <w:r w:rsidRPr="00763C56">
        <w:t>6</w:t>
      </w:r>
      <w:r w:rsidR="00F474DF" w:rsidRPr="00763C56">
        <w:t xml:space="preserve">. </w:t>
      </w:r>
      <w:r w:rsidR="0058151D" w:rsidRPr="00763C56">
        <w:t>Concept Selection &amp; Justification</w:t>
      </w:r>
      <w:bookmarkEnd w:id="9"/>
    </w:p>
    <w:p w14:paraId="7E86A150" w14:textId="35237D07" w:rsidR="00E54529" w:rsidRDefault="00044EAB" w:rsidP="00E54529">
      <w:r>
        <w:t xml:space="preserve">A. </w:t>
      </w:r>
      <w:r w:rsidR="00E54529">
        <w:t>Mechanical Design</w:t>
      </w:r>
    </w:p>
    <w:p w14:paraId="78089D6B" w14:textId="0EB8A5BD" w:rsidR="005D70DA" w:rsidRDefault="004549BA" w:rsidP="00121D2A">
      <w:pPr>
        <w:ind w:firstLine="720"/>
      </w:pPr>
      <w:r>
        <w:t xml:space="preserve">The mechanical components of the </w:t>
      </w:r>
      <w:r w:rsidR="004153C8">
        <w:t>D</w:t>
      </w:r>
      <w:r>
        <w:t>ia-</w:t>
      </w:r>
      <w:r w:rsidR="004153C8">
        <w:t>B</w:t>
      </w:r>
      <w:r>
        <w:t xml:space="preserve">ot must work in concert to </w:t>
      </w:r>
      <w:r w:rsidR="007260F9">
        <w:t xml:space="preserve">accomplish </w:t>
      </w:r>
      <w:r w:rsidR="00AD0A23">
        <w:t>three</w:t>
      </w:r>
      <w:r w:rsidR="007260F9">
        <w:t xml:space="preserve"> </w:t>
      </w:r>
      <w:r w:rsidR="00C0126C">
        <w:t>general</w:t>
      </w:r>
      <w:r w:rsidR="00BC0DD2">
        <w:t xml:space="preserve"> tasks: </w:t>
      </w:r>
      <w:r w:rsidR="00876A41">
        <w:t xml:space="preserve">transport the camera and sensors across </w:t>
      </w:r>
      <w:r w:rsidR="00E74BB7">
        <w:t>Vander</w:t>
      </w:r>
      <w:r w:rsidR="007B3A2B">
        <w:t>lande’s system</w:t>
      </w:r>
      <w:r w:rsidR="00AD0A23">
        <w:t>,</w:t>
      </w:r>
      <w:r w:rsidR="007B3A2B">
        <w:t xml:space="preserve"> protect</w:t>
      </w:r>
      <w:r w:rsidR="0028729A">
        <w:t xml:space="preserve"> the </w:t>
      </w:r>
      <w:r w:rsidR="007D749A">
        <w:t>delicate</w:t>
      </w:r>
      <w:r w:rsidR="0028729A">
        <w:t xml:space="preserve"> </w:t>
      </w:r>
      <w:r w:rsidR="00267016">
        <w:t xml:space="preserve">electrical </w:t>
      </w:r>
      <w:r w:rsidR="0028729A">
        <w:t>components</w:t>
      </w:r>
      <w:r w:rsidR="00CB297A">
        <w:t xml:space="preserve"> during transportation</w:t>
      </w:r>
      <w:r w:rsidR="00AD0A23">
        <w:t xml:space="preserve">, and </w:t>
      </w:r>
      <w:r w:rsidR="000B2E0C">
        <w:t xml:space="preserve">retract </w:t>
      </w:r>
      <w:r w:rsidR="00652771">
        <w:t>its propulsion system</w:t>
      </w:r>
      <w:r w:rsidR="00911DE4">
        <w:t xml:space="preserve"> to allow the robot to lie</w:t>
      </w:r>
      <w:r w:rsidR="00142052">
        <w:t xml:space="preserve"> flat on</w:t>
      </w:r>
      <w:r w:rsidR="00F21FC9">
        <w:t xml:space="preserve"> the underside of its </w:t>
      </w:r>
      <w:r w:rsidR="00446EC0">
        <w:t xml:space="preserve">main </w:t>
      </w:r>
      <w:r w:rsidR="00F21FC9">
        <w:t>body</w:t>
      </w:r>
      <w:r w:rsidR="00DB6F43">
        <w:t>.</w:t>
      </w:r>
    </w:p>
    <w:p w14:paraId="22505B98" w14:textId="7500A46D" w:rsidR="00121D2A" w:rsidRDefault="009459BE" w:rsidP="00EB349F">
      <w:pPr>
        <w:spacing w:after="240"/>
        <w:ind w:firstLine="720"/>
      </w:pPr>
      <w:r>
        <w:t>For transportation</w:t>
      </w:r>
      <w:r w:rsidR="00ED6ED7">
        <w:t xml:space="preserve"> of the camera and sensors, </w:t>
      </w:r>
      <w:r w:rsidR="005505AD">
        <w:t xml:space="preserve">a continuous track design and wheels were selected as the </w:t>
      </w:r>
      <w:r w:rsidR="007F1392">
        <w:t xml:space="preserve">two most realistic options. Other ideas such as </w:t>
      </w:r>
      <w:r w:rsidR="00753A62">
        <w:t>a drone were</w:t>
      </w:r>
      <w:r w:rsidR="00AD7E0D">
        <w:t xml:space="preserve"> considered, but dismissed for the complexity, </w:t>
      </w:r>
      <w:r w:rsidR="009F126E">
        <w:t>cost, reliability, and safety</w:t>
      </w:r>
      <w:r w:rsidR="0024656E">
        <w:t xml:space="preserve"> concerns</w:t>
      </w:r>
      <w:r w:rsidR="009F126E">
        <w:t>.</w:t>
      </w:r>
      <w:r>
        <w:t xml:space="preserve"> </w:t>
      </w:r>
      <w:r w:rsidR="00411701">
        <w:t xml:space="preserve">Each means of transportation offers its own set of advantages and disadvantages, listed in </w:t>
      </w:r>
      <w:r w:rsidR="00411701" w:rsidRPr="00627A89">
        <w:rPr>
          <w:b/>
          <w:bCs/>
        </w:rPr>
        <w:t xml:space="preserve">Table </w:t>
      </w:r>
      <w:r w:rsidR="00627A89" w:rsidRPr="00627A89">
        <w:rPr>
          <w:b/>
          <w:bCs/>
        </w:rPr>
        <w:t>4</w:t>
      </w:r>
      <w:r w:rsidR="00411701">
        <w:t xml:space="preserve">. </w:t>
      </w:r>
      <w:r w:rsidR="0000752E">
        <w:t xml:space="preserve">Given that the </w:t>
      </w:r>
      <w:r w:rsidR="00D81305">
        <w:t xml:space="preserve">robot must move through a </w:t>
      </w:r>
      <w:r w:rsidR="00726744">
        <w:t xml:space="preserve">veritable maze of </w:t>
      </w:r>
      <w:r w:rsidR="008F6B5C">
        <w:t xml:space="preserve">conveyor surfaces, </w:t>
      </w:r>
      <w:r w:rsidR="00BB6482">
        <w:t xml:space="preserve">rollers, and </w:t>
      </w:r>
      <w:r w:rsidR="00CF5071">
        <w:t xml:space="preserve">sharp turns, </w:t>
      </w:r>
      <w:r w:rsidR="009D555C">
        <w:t>a continuous track</w:t>
      </w:r>
      <w:r w:rsidR="002E66BE">
        <w:t xml:space="preserve"> design was</w:t>
      </w:r>
      <w:r w:rsidR="00786F57">
        <w:t xml:space="preserve"> selected over wheels.</w:t>
      </w:r>
      <w:r w:rsidR="00F8479C">
        <w:t xml:space="preserve"> The advantage </w:t>
      </w:r>
      <w:r w:rsidR="00410769">
        <w:t xml:space="preserve">of </w:t>
      </w:r>
      <w:r w:rsidR="00F8479C">
        <w:t>driving over obstacles outweighs the drawback</w:t>
      </w:r>
      <w:r w:rsidR="00410769">
        <w:t>s</w:t>
      </w:r>
      <w:r w:rsidR="00F8479C">
        <w:t xml:space="preserve"> </w:t>
      </w:r>
      <w:r w:rsidR="00410769">
        <w:t>to</w:t>
      </w:r>
      <w:r w:rsidR="00F8479C">
        <w:t xml:space="preserve"> speed and maneuverability.</w:t>
      </w:r>
    </w:p>
    <w:p w14:paraId="568222FE" w14:textId="5903F8DD" w:rsidR="00A262C8" w:rsidRPr="00B76083" w:rsidRDefault="00A262C8" w:rsidP="00A262C8">
      <w:pPr>
        <w:pStyle w:val="Caption"/>
        <w:keepNext/>
        <w:jc w:val="center"/>
        <w:rPr>
          <w:i w:val="0"/>
          <w:iCs w:val="0"/>
          <w:color w:val="auto"/>
          <w:sz w:val="22"/>
          <w:szCs w:val="22"/>
        </w:rPr>
      </w:pPr>
      <w:r w:rsidRPr="00B76083">
        <w:rPr>
          <w:b/>
          <w:bCs/>
          <w:i w:val="0"/>
          <w:iCs w:val="0"/>
          <w:color w:val="auto"/>
          <w:sz w:val="22"/>
          <w:szCs w:val="22"/>
        </w:rPr>
        <w:t xml:space="preserve">Table </w:t>
      </w:r>
      <w:r w:rsidRPr="00B76083">
        <w:rPr>
          <w:b/>
          <w:bCs/>
          <w:i w:val="0"/>
          <w:iCs w:val="0"/>
          <w:color w:val="auto"/>
          <w:sz w:val="22"/>
          <w:szCs w:val="22"/>
        </w:rPr>
        <w:fldChar w:fldCharType="begin"/>
      </w:r>
      <w:r w:rsidRPr="00B76083">
        <w:rPr>
          <w:b/>
          <w:bCs/>
          <w:i w:val="0"/>
          <w:iCs w:val="0"/>
          <w:color w:val="auto"/>
          <w:sz w:val="22"/>
          <w:szCs w:val="22"/>
        </w:rPr>
        <w:instrText xml:space="preserve"> SEQ Table \* ARABIC </w:instrText>
      </w:r>
      <w:r w:rsidRPr="00B76083">
        <w:rPr>
          <w:b/>
          <w:bCs/>
          <w:i w:val="0"/>
          <w:iCs w:val="0"/>
          <w:color w:val="auto"/>
          <w:sz w:val="22"/>
          <w:szCs w:val="22"/>
        </w:rPr>
        <w:fldChar w:fldCharType="separate"/>
      </w:r>
      <w:r w:rsidR="00BD0B18">
        <w:rPr>
          <w:b/>
          <w:bCs/>
          <w:i w:val="0"/>
          <w:iCs w:val="0"/>
          <w:noProof/>
          <w:color w:val="auto"/>
          <w:sz w:val="22"/>
          <w:szCs w:val="22"/>
        </w:rPr>
        <w:t>4</w:t>
      </w:r>
      <w:r w:rsidRPr="00B76083">
        <w:rPr>
          <w:b/>
          <w:bCs/>
          <w:i w:val="0"/>
          <w:iCs w:val="0"/>
          <w:color w:val="auto"/>
          <w:sz w:val="22"/>
          <w:szCs w:val="22"/>
        </w:rPr>
        <w:fldChar w:fldCharType="end"/>
      </w:r>
      <w:r w:rsidRPr="00B76083">
        <w:rPr>
          <w:b/>
          <w:bCs/>
          <w:i w:val="0"/>
          <w:iCs w:val="0"/>
          <w:color w:val="auto"/>
          <w:sz w:val="22"/>
          <w:szCs w:val="22"/>
        </w:rPr>
        <w:t>:</w:t>
      </w:r>
      <w:r w:rsidRPr="00B76083">
        <w:rPr>
          <w:i w:val="0"/>
          <w:iCs w:val="0"/>
          <w:color w:val="auto"/>
          <w:sz w:val="22"/>
          <w:szCs w:val="22"/>
        </w:rPr>
        <w:t xml:space="preserve"> Comparison of a Continuous Track Design vs. Wheels</w:t>
      </w:r>
      <w:r w:rsidR="00B76083" w:rsidRPr="00B76083">
        <w:rPr>
          <w:i w:val="0"/>
          <w:iCs w:val="0"/>
          <w:color w:val="auto"/>
          <w:sz w:val="22"/>
          <w:szCs w:val="22"/>
        </w:rPr>
        <w:t xml:space="preserve"> [6]</w:t>
      </w:r>
    </w:p>
    <w:tbl>
      <w:tblPr>
        <w:tblStyle w:val="TableGrid"/>
        <w:tblW w:w="9606" w:type="dxa"/>
        <w:tblLook w:val="04A0" w:firstRow="1" w:lastRow="0" w:firstColumn="1" w:lastColumn="0" w:noHBand="0" w:noVBand="1"/>
      </w:tblPr>
      <w:tblGrid>
        <w:gridCol w:w="1542"/>
        <w:gridCol w:w="4032"/>
        <w:gridCol w:w="4032"/>
      </w:tblGrid>
      <w:tr w:rsidR="004F007E" w14:paraId="264A5238" w14:textId="77777777" w:rsidTr="00AC1D0F">
        <w:tc>
          <w:tcPr>
            <w:tcW w:w="1542" w:type="dxa"/>
            <w:tcBorders>
              <w:top w:val="nil"/>
              <w:left w:val="nil"/>
            </w:tcBorders>
          </w:tcPr>
          <w:p w14:paraId="6DA5FAD9" w14:textId="77777777" w:rsidR="004F007E" w:rsidRDefault="004F007E" w:rsidP="00913DAD"/>
        </w:tc>
        <w:tc>
          <w:tcPr>
            <w:tcW w:w="4032" w:type="dxa"/>
            <w:shd w:val="clear" w:color="auto" w:fill="E7E6E6" w:themeFill="background2"/>
          </w:tcPr>
          <w:p w14:paraId="1395437B" w14:textId="6DACE344" w:rsidR="004F007E" w:rsidRPr="002A71C2" w:rsidRDefault="004F007E" w:rsidP="00A94A40">
            <w:pPr>
              <w:jc w:val="center"/>
              <w:rPr>
                <w:b/>
                <w:bCs/>
              </w:rPr>
            </w:pPr>
            <w:r w:rsidRPr="002A71C2">
              <w:rPr>
                <w:b/>
                <w:bCs/>
              </w:rPr>
              <w:t>Continuous Track</w:t>
            </w:r>
          </w:p>
        </w:tc>
        <w:tc>
          <w:tcPr>
            <w:tcW w:w="4032" w:type="dxa"/>
            <w:shd w:val="clear" w:color="auto" w:fill="E7E6E6" w:themeFill="background2"/>
          </w:tcPr>
          <w:p w14:paraId="604A87D8" w14:textId="0E6609B1" w:rsidR="004F007E" w:rsidRPr="002A71C2" w:rsidRDefault="004F007E" w:rsidP="00A94A40">
            <w:pPr>
              <w:jc w:val="center"/>
              <w:rPr>
                <w:b/>
                <w:bCs/>
              </w:rPr>
            </w:pPr>
            <w:r w:rsidRPr="002A71C2">
              <w:rPr>
                <w:b/>
                <w:bCs/>
              </w:rPr>
              <w:t>Wheels</w:t>
            </w:r>
          </w:p>
        </w:tc>
      </w:tr>
      <w:tr w:rsidR="004F007E" w14:paraId="6471759F" w14:textId="77777777" w:rsidTr="00AC1D0F">
        <w:tc>
          <w:tcPr>
            <w:tcW w:w="1542" w:type="dxa"/>
          </w:tcPr>
          <w:p w14:paraId="0C4105A4" w14:textId="5C9727FC" w:rsidR="004F007E" w:rsidRPr="002A71C2" w:rsidRDefault="004F007E" w:rsidP="00A94A40">
            <w:pPr>
              <w:jc w:val="right"/>
              <w:rPr>
                <w:b/>
                <w:bCs/>
              </w:rPr>
            </w:pPr>
            <w:r w:rsidRPr="002A71C2">
              <w:rPr>
                <w:b/>
                <w:bCs/>
              </w:rPr>
              <w:t>Advantages</w:t>
            </w:r>
          </w:p>
        </w:tc>
        <w:tc>
          <w:tcPr>
            <w:tcW w:w="4032" w:type="dxa"/>
          </w:tcPr>
          <w:p w14:paraId="4B9B15B3" w14:textId="77777777" w:rsidR="004F007E" w:rsidRDefault="002274A3" w:rsidP="002274A3">
            <w:pPr>
              <w:pStyle w:val="ListParagraph"/>
              <w:numPr>
                <w:ilvl w:val="0"/>
                <w:numId w:val="22"/>
              </w:numPr>
              <w:spacing w:line="240" w:lineRule="auto"/>
            </w:pPr>
            <w:r>
              <w:t>Power Efficiency</w:t>
            </w:r>
          </w:p>
          <w:p w14:paraId="6049695E" w14:textId="77777777" w:rsidR="002274A3" w:rsidRDefault="002274A3" w:rsidP="002274A3">
            <w:pPr>
              <w:pStyle w:val="ListParagraph"/>
              <w:numPr>
                <w:ilvl w:val="0"/>
                <w:numId w:val="22"/>
              </w:numPr>
              <w:spacing w:line="240" w:lineRule="auto"/>
            </w:pPr>
            <w:r>
              <w:t>Traction</w:t>
            </w:r>
          </w:p>
          <w:p w14:paraId="5CF7FA64" w14:textId="77777777" w:rsidR="002274A3" w:rsidRDefault="00541038" w:rsidP="002274A3">
            <w:pPr>
              <w:pStyle w:val="ListParagraph"/>
              <w:numPr>
                <w:ilvl w:val="0"/>
                <w:numId w:val="22"/>
              </w:numPr>
              <w:spacing w:line="240" w:lineRule="auto"/>
            </w:pPr>
            <w:r>
              <w:t>Moving Over Rough Terrain</w:t>
            </w:r>
          </w:p>
          <w:p w14:paraId="1F9D86BD" w14:textId="77777777" w:rsidR="00541038" w:rsidRDefault="00243CF4" w:rsidP="002274A3">
            <w:pPr>
              <w:pStyle w:val="ListParagraph"/>
              <w:numPr>
                <w:ilvl w:val="0"/>
                <w:numId w:val="22"/>
              </w:numPr>
              <w:spacing w:line="240" w:lineRule="auto"/>
            </w:pPr>
            <w:r>
              <w:t>Weight Distribution</w:t>
            </w:r>
          </w:p>
          <w:p w14:paraId="35820925" w14:textId="6E3C5A5D" w:rsidR="00C01A9D" w:rsidRDefault="00C01A9D" w:rsidP="002274A3">
            <w:pPr>
              <w:pStyle w:val="ListParagraph"/>
              <w:numPr>
                <w:ilvl w:val="0"/>
                <w:numId w:val="22"/>
              </w:numPr>
              <w:spacing w:line="240" w:lineRule="auto"/>
            </w:pPr>
            <w:r>
              <w:t>Complicated Suspension</w:t>
            </w:r>
          </w:p>
        </w:tc>
        <w:tc>
          <w:tcPr>
            <w:tcW w:w="4032" w:type="dxa"/>
          </w:tcPr>
          <w:p w14:paraId="0ADD54FE" w14:textId="77777777" w:rsidR="004F007E" w:rsidRDefault="00763CEC" w:rsidP="002274A3">
            <w:pPr>
              <w:pStyle w:val="ListParagraph"/>
              <w:numPr>
                <w:ilvl w:val="0"/>
                <w:numId w:val="22"/>
              </w:numPr>
              <w:spacing w:line="240" w:lineRule="auto"/>
            </w:pPr>
            <w:r>
              <w:t>Lower Cost</w:t>
            </w:r>
          </w:p>
          <w:p w14:paraId="60A84C22" w14:textId="77777777" w:rsidR="00763CEC" w:rsidRDefault="00763CEC" w:rsidP="002274A3">
            <w:pPr>
              <w:pStyle w:val="ListParagraph"/>
              <w:numPr>
                <w:ilvl w:val="0"/>
                <w:numId w:val="22"/>
              </w:numPr>
              <w:spacing w:line="240" w:lineRule="auto"/>
            </w:pPr>
            <w:r>
              <w:t>Speed</w:t>
            </w:r>
          </w:p>
          <w:p w14:paraId="35B493CC" w14:textId="77777777" w:rsidR="00763CEC" w:rsidRDefault="00763CEC" w:rsidP="002274A3">
            <w:pPr>
              <w:pStyle w:val="ListParagraph"/>
              <w:numPr>
                <w:ilvl w:val="0"/>
                <w:numId w:val="22"/>
              </w:numPr>
              <w:spacing w:line="240" w:lineRule="auto"/>
            </w:pPr>
            <w:r>
              <w:t>Simplicity</w:t>
            </w:r>
          </w:p>
          <w:p w14:paraId="6CD642AF" w14:textId="77777777" w:rsidR="00C01A9D" w:rsidRDefault="00C01D37" w:rsidP="002274A3">
            <w:pPr>
              <w:pStyle w:val="ListParagraph"/>
              <w:numPr>
                <w:ilvl w:val="0"/>
                <w:numId w:val="22"/>
              </w:numPr>
              <w:spacing w:line="240" w:lineRule="auto"/>
            </w:pPr>
            <w:r>
              <w:t>Lightweight</w:t>
            </w:r>
          </w:p>
          <w:p w14:paraId="58A59C7E" w14:textId="3FC148D2" w:rsidR="00C01D37" w:rsidRDefault="003B5A0E" w:rsidP="002274A3">
            <w:pPr>
              <w:pStyle w:val="ListParagraph"/>
              <w:numPr>
                <w:ilvl w:val="0"/>
                <w:numId w:val="22"/>
              </w:numPr>
              <w:spacing w:line="240" w:lineRule="auto"/>
            </w:pPr>
            <w:r>
              <w:t>Man</w:t>
            </w:r>
            <w:r w:rsidR="00D21AEF">
              <w:t>euverability</w:t>
            </w:r>
          </w:p>
        </w:tc>
      </w:tr>
      <w:tr w:rsidR="004F007E" w14:paraId="133762E1" w14:textId="77777777" w:rsidTr="00AC1D0F">
        <w:tc>
          <w:tcPr>
            <w:tcW w:w="1542" w:type="dxa"/>
          </w:tcPr>
          <w:p w14:paraId="6FBA4B85" w14:textId="44DF9D19" w:rsidR="004F007E" w:rsidRPr="002A71C2" w:rsidRDefault="004F007E" w:rsidP="00A94A40">
            <w:pPr>
              <w:jc w:val="right"/>
              <w:rPr>
                <w:b/>
                <w:bCs/>
              </w:rPr>
            </w:pPr>
            <w:r w:rsidRPr="002A71C2">
              <w:rPr>
                <w:b/>
                <w:bCs/>
              </w:rPr>
              <w:t>Disadvantages</w:t>
            </w:r>
          </w:p>
        </w:tc>
        <w:tc>
          <w:tcPr>
            <w:tcW w:w="4032" w:type="dxa"/>
          </w:tcPr>
          <w:p w14:paraId="4F704EFC" w14:textId="77777777" w:rsidR="004F007E" w:rsidRDefault="00F8287A" w:rsidP="002274A3">
            <w:pPr>
              <w:pStyle w:val="ListParagraph"/>
              <w:numPr>
                <w:ilvl w:val="0"/>
                <w:numId w:val="22"/>
              </w:numPr>
              <w:spacing w:line="240" w:lineRule="auto"/>
            </w:pPr>
            <w:r>
              <w:t>Lower Speed</w:t>
            </w:r>
          </w:p>
          <w:p w14:paraId="58F029B2" w14:textId="58B74E1D" w:rsidR="00F8287A" w:rsidRDefault="00F8287A" w:rsidP="002274A3">
            <w:pPr>
              <w:pStyle w:val="ListParagraph"/>
              <w:numPr>
                <w:ilvl w:val="0"/>
                <w:numId w:val="22"/>
              </w:numPr>
              <w:spacing w:line="240" w:lineRule="auto"/>
            </w:pPr>
            <w:r>
              <w:t>Friction</w:t>
            </w:r>
          </w:p>
        </w:tc>
        <w:tc>
          <w:tcPr>
            <w:tcW w:w="4032" w:type="dxa"/>
          </w:tcPr>
          <w:p w14:paraId="107C7F96" w14:textId="0EC7FA9B" w:rsidR="004F007E" w:rsidRDefault="008A2338" w:rsidP="002274A3">
            <w:pPr>
              <w:pStyle w:val="ListParagraph"/>
              <w:numPr>
                <w:ilvl w:val="0"/>
                <w:numId w:val="22"/>
              </w:numPr>
              <w:spacing w:line="240" w:lineRule="auto"/>
            </w:pPr>
            <w:r>
              <w:t>Driving Over Obstacles</w:t>
            </w:r>
          </w:p>
        </w:tc>
      </w:tr>
    </w:tbl>
    <w:p w14:paraId="1EFB487C" w14:textId="5AE708AE" w:rsidR="00354D2D" w:rsidRDefault="00F3180B" w:rsidP="00516157">
      <w:pPr>
        <w:spacing w:before="240" w:after="240"/>
        <w:rPr>
          <w:noProof/>
        </w:rPr>
      </w:pPr>
      <w:r>
        <w:tab/>
      </w:r>
      <w:r w:rsidR="00151C24">
        <w:t xml:space="preserve">Once </w:t>
      </w:r>
      <w:r w:rsidR="00FB6F1A">
        <w:t xml:space="preserve">we selected a continuous track </w:t>
      </w:r>
      <w:r w:rsidR="008A1F8A">
        <w:t>propulsion system</w:t>
      </w:r>
      <w:r w:rsidR="00151C24">
        <w:t>,</w:t>
      </w:r>
      <w:r w:rsidR="00FB6F1A">
        <w:t xml:space="preserve"> the next st</w:t>
      </w:r>
      <w:r w:rsidR="00E07963">
        <w:t>ep was to</w:t>
      </w:r>
      <w:r w:rsidR="005144B6">
        <w:t xml:space="preserve"> design the chassis. </w:t>
      </w:r>
      <w:r w:rsidR="008B1AE6">
        <w:t xml:space="preserve">The two main considerations were </w:t>
      </w:r>
      <w:r w:rsidR="00A218AD">
        <w:t>whether</w:t>
      </w:r>
      <w:r w:rsidR="008B1AE6">
        <w:t xml:space="preserve"> the chassis should be symmetric and </w:t>
      </w:r>
      <w:r w:rsidR="00A218AD">
        <w:t>whether</w:t>
      </w:r>
      <w:r w:rsidR="008B1AE6">
        <w:t xml:space="preserve"> to include </w:t>
      </w:r>
      <w:r w:rsidR="00E81DFE">
        <w:t xml:space="preserve">a </w:t>
      </w:r>
      <w:r w:rsidR="008B1AE6">
        <w:t>suspension</w:t>
      </w:r>
      <w:r w:rsidR="00E81DFE">
        <w:t xml:space="preserve"> system</w:t>
      </w:r>
      <w:r w:rsidR="008B1AE6">
        <w:t>.</w:t>
      </w:r>
      <w:r w:rsidR="00A218AD">
        <w:t xml:space="preserve"> </w:t>
      </w:r>
      <w:r w:rsidR="00BF6991">
        <w:t xml:space="preserve">Making the chassis symmetric offers a </w:t>
      </w:r>
      <w:r w:rsidR="007C048D">
        <w:t>few</w:t>
      </w:r>
      <w:r w:rsidR="00BF6991">
        <w:t xml:space="preserve"> </w:t>
      </w:r>
      <w:r w:rsidR="00F80693">
        <w:t>advantages for the user</w:t>
      </w:r>
      <w:r w:rsidR="005C3E7F">
        <w:t xml:space="preserve">. </w:t>
      </w:r>
      <w:r w:rsidR="008968CA">
        <w:t xml:space="preserve">The most </w:t>
      </w:r>
      <w:r w:rsidR="003D70DB">
        <w:t xml:space="preserve">important of which is that the robot </w:t>
      </w:r>
      <w:r w:rsidR="00433270">
        <w:t>would</w:t>
      </w:r>
      <w:r w:rsidR="003D70DB">
        <w:t xml:space="preserve"> not need to </w:t>
      </w:r>
      <w:r w:rsidR="00794913">
        <w:t>rotate 180 degrees</w:t>
      </w:r>
      <w:r w:rsidR="003D70DB">
        <w:t xml:space="preserve"> to</w:t>
      </w:r>
      <w:r w:rsidR="003B1C09">
        <w:t xml:space="preserve"> </w:t>
      </w:r>
      <w:r w:rsidR="00E41EC9">
        <w:t>travel backwards</w:t>
      </w:r>
      <w:r w:rsidR="000A385E">
        <w:t>.</w:t>
      </w:r>
      <w:r w:rsidR="00C9297E">
        <w:t xml:space="preserve"> </w:t>
      </w:r>
      <w:r w:rsidR="00433270">
        <w:t xml:space="preserve">In a </w:t>
      </w:r>
      <w:r w:rsidR="002B1B04">
        <w:lastRenderedPageBreak/>
        <w:t xml:space="preserve">tight environment, </w:t>
      </w:r>
      <w:r w:rsidR="00E66345">
        <w:t>turning</w:t>
      </w:r>
      <w:r w:rsidR="002B1B04">
        <w:t xml:space="preserve"> might not be physically possible.</w:t>
      </w:r>
      <w:r w:rsidR="003B1C09">
        <w:t xml:space="preserve"> </w:t>
      </w:r>
      <w:r w:rsidR="00C9297E">
        <w:t>The operator can simply</w:t>
      </w:r>
      <w:r w:rsidR="0012228D">
        <w:t xml:space="preserve"> reverse direction and the </w:t>
      </w:r>
      <w:r w:rsidR="004153C8">
        <w:t>D</w:t>
      </w:r>
      <w:r w:rsidR="0012228D">
        <w:t>ia-</w:t>
      </w:r>
      <w:r w:rsidR="004153C8">
        <w:t>B</w:t>
      </w:r>
      <w:r w:rsidR="0012228D">
        <w:t>ot would handle the same</w:t>
      </w:r>
      <w:r w:rsidR="00F43496">
        <w:t xml:space="preserve"> as if it was driving forwards.</w:t>
      </w:r>
      <w:r w:rsidR="003B1C09">
        <w:t xml:space="preserve"> However, the drawback is that such a design would be </w:t>
      </w:r>
      <w:r w:rsidR="00356BCC">
        <w:t>larger</w:t>
      </w:r>
      <w:r w:rsidR="007C048D">
        <w:t xml:space="preserve"> and, therefore, heavier. </w:t>
      </w:r>
      <w:r w:rsidR="00F37355">
        <w:t>Using a suspension system</w:t>
      </w:r>
      <w:r w:rsidR="00D7341E">
        <w:t xml:space="preserve"> would help </w:t>
      </w:r>
      <w:r w:rsidR="0040504E">
        <w:t>insulate</w:t>
      </w:r>
      <w:r w:rsidR="00D7341E">
        <w:t xml:space="preserve"> the delicate components f</w:t>
      </w:r>
      <w:r w:rsidR="0040504E">
        <w:t>rom</w:t>
      </w:r>
      <w:r w:rsidR="00D7341E">
        <w:t xml:space="preserve"> jostling and vibrations </w:t>
      </w:r>
      <w:r w:rsidR="00BD6DAB">
        <w:t xml:space="preserve">as the </w:t>
      </w:r>
      <w:r w:rsidR="004153C8">
        <w:t>D</w:t>
      </w:r>
      <w:r w:rsidR="00BD6DAB">
        <w:t>ia-</w:t>
      </w:r>
      <w:r w:rsidR="004153C8">
        <w:t>B</w:t>
      </w:r>
      <w:r w:rsidR="00BD6DAB">
        <w:t xml:space="preserve">ot traversed </w:t>
      </w:r>
      <w:r w:rsidR="004535D1">
        <w:t>its environment</w:t>
      </w:r>
      <w:r w:rsidR="00E31285">
        <w:t xml:space="preserve">. </w:t>
      </w:r>
      <w:r w:rsidR="004535D1">
        <w:t>Once again,</w:t>
      </w:r>
      <w:r w:rsidR="004C0E7A">
        <w:t xml:space="preserve"> the trade-off is added weight and complexity</w:t>
      </w:r>
      <w:r w:rsidR="00997872">
        <w:t xml:space="preserve">. </w:t>
      </w:r>
      <w:r w:rsidR="00A218AD" w:rsidRPr="00964E9D">
        <w:rPr>
          <w:b/>
          <w:bCs/>
        </w:rPr>
        <w:t xml:space="preserve">Figure </w:t>
      </w:r>
      <w:r w:rsidR="00964E9D" w:rsidRPr="00964E9D">
        <w:rPr>
          <w:b/>
          <w:bCs/>
        </w:rPr>
        <w:t>9</w:t>
      </w:r>
      <w:r w:rsidR="00A218AD">
        <w:t xml:space="preserve">, </w:t>
      </w:r>
      <w:r w:rsidR="00A218AD" w:rsidRPr="00964E9D">
        <w:rPr>
          <w:b/>
          <w:bCs/>
        </w:rPr>
        <w:t xml:space="preserve">Figure </w:t>
      </w:r>
      <w:r w:rsidR="00964E9D" w:rsidRPr="00964E9D">
        <w:rPr>
          <w:b/>
          <w:bCs/>
        </w:rPr>
        <w:t>10</w:t>
      </w:r>
      <w:r w:rsidR="00A218AD">
        <w:t xml:space="preserve">, and </w:t>
      </w:r>
      <w:r w:rsidR="00A218AD" w:rsidRPr="00964E9D">
        <w:rPr>
          <w:b/>
          <w:bCs/>
        </w:rPr>
        <w:t xml:space="preserve">Figure </w:t>
      </w:r>
      <w:r w:rsidR="00964E9D" w:rsidRPr="00964E9D">
        <w:rPr>
          <w:b/>
          <w:bCs/>
        </w:rPr>
        <w:t>11</w:t>
      </w:r>
      <w:r w:rsidR="00A218AD">
        <w:t xml:space="preserve"> are </w:t>
      </w:r>
      <w:r w:rsidR="00072E4E">
        <w:t xml:space="preserve">mock-up sketches for a combination of </w:t>
      </w:r>
      <w:r w:rsidR="0005615B">
        <w:t xml:space="preserve">these </w:t>
      </w:r>
      <w:r w:rsidR="00396BB0">
        <w:t>designs.</w:t>
      </w:r>
      <w:r w:rsidR="0005615B">
        <w:t xml:space="preserve"> </w:t>
      </w:r>
      <w:r w:rsidR="00242BEE">
        <w:t xml:space="preserve">In </w:t>
      </w:r>
      <w:r w:rsidR="006E07D1">
        <w:t>conversations with</w:t>
      </w:r>
      <w:r w:rsidR="00782783">
        <w:t xml:space="preserve"> Vanderlande about the </w:t>
      </w:r>
      <w:r w:rsidR="00844263">
        <w:t xml:space="preserve">desired functionality of the </w:t>
      </w:r>
      <w:r w:rsidR="00964E9D">
        <w:t>D</w:t>
      </w:r>
      <w:r w:rsidR="00844263">
        <w:t>ia-</w:t>
      </w:r>
      <w:r w:rsidR="00964E9D">
        <w:t>B</w:t>
      </w:r>
      <w:r w:rsidR="00844263">
        <w:t xml:space="preserve">ot and the environment in which it would operate, </w:t>
      </w:r>
      <w:r w:rsidR="0076500F">
        <w:t xml:space="preserve">they expressed a desire for the </w:t>
      </w:r>
      <w:r w:rsidR="00132D34">
        <w:t>robot to be as robust and flexible as possible.</w:t>
      </w:r>
      <w:r w:rsidR="00427D96">
        <w:t xml:space="preserve"> To that end, we believe that a</w:t>
      </w:r>
      <w:r w:rsidR="00E00A27">
        <w:t xml:space="preserve"> </w:t>
      </w:r>
      <w:r w:rsidR="00F32372">
        <w:t xml:space="preserve">symmetric chassis with a suspension system is the </w:t>
      </w:r>
      <w:r w:rsidR="008C13EC">
        <w:t>strongest</w:t>
      </w:r>
      <w:r w:rsidR="00F32372">
        <w:t xml:space="preserve"> </w:t>
      </w:r>
      <w:r w:rsidR="0046444E">
        <w:t>combination</w:t>
      </w:r>
      <w:r w:rsidR="008C13EC">
        <w:t>.</w:t>
      </w:r>
      <w:r w:rsidR="000E1427">
        <w:t xml:space="preserve"> With a finalized concept for the transportation of the camera and sensors, the next phase can </w:t>
      </w:r>
      <w:proofErr w:type="gramStart"/>
      <w:r w:rsidR="000E1427">
        <w:t>begin:</w:t>
      </w:r>
      <w:proofErr w:type="gramEnd"/>
      <w:r w:rsidR="000E1427">
        <w:t xml:space="preserve"> designing the chassis with easily sourced, off-the-shelf parts and simply custom parts.</w:t>
      </w:r>
    </w:p>
    <w:p w14:paraId="0AB2DBDE" w14:textId="77777777" w:rsidR="00BB535A" w:rsidRDefault="00DE01A7" w:rsidP="00BB535A">
      <w:pPr>
        <w:keepNext/>
        <w:jc w:val="center"/>
      </w:pPr>
      <w:r>
        <w:rPr>
          <w:noProof/>
        </w:rPr>
        <w:drawing>
          <wp:inline distT="0" distB="0" distL="0" distR="0" wp14:anchorId="0D499068" wp14:editId="579E01EB">
            <wp:extent cx="3234266" cy="1131888"/>
            <wp:effectExtent l="0" t="0" r="4445" b="0"/>
            <wp:docPr id="5" name="Picture 5" descr="A picture containing text, mirror, clipar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irror, clipart, screenshot&#10;&#10;Description automatically generated"/>
                    <pic:cNvPicPr/>
                  </pic:nvPicPr>
                  <pic:blipFill rotWithShape="1">
                    <a:blip r:embed="rId27" cstate="print">
                      <a:extLst>
                        <a:ext uri="{28A0092B-C50C-407E-A947-70E740481C1C}">
                          <a14:useLocalDpi xmlns:a14="http://schemas.microsoft.com/office/drawing/2010/main" val="0"/>
                        </a:ext>
                      </a:extLst>
                    </a:blip>
                    <a:srcRect t="12038"/>
                    <a:stretch/>
                  </pic:blipFill>
                  <pic:spPr bwMode="auto">
                    <a:xfrm>
                      <a:off x="0" y="0"/>
                      <a:ext cx="3277945" cy="1147174"/>
                    </a:xfrm>
                    <a:prstGeom prst="rect">
                      <a:avLst/>
                    </a:prstGeom>
                    <a:ln>
                      <a:noFill/>
                    </a:ln>
                    <a:extLst>
                      <a:ext uri="{53640926-AAD7-44D8-BBD7-CCE9431645EC}">
                        <a14:shadowObscured xmlns:a14="http://schemas.microsoft.com/office/drawing/2010/main"/>
                      </a:ext>
                    </a:extLst>
                  </pic:spPr>
                </pic:pic>
              </a:graphicData>
            </a:graphic>
          </wp:inline>
        </w:drawing>
      </w:r>
    </w:p>
    <w:p w14:paraId="6C2ADD35" w14:textId="57B49961" w:rsidR="00DE01A7" w:rsidRPr="00BB535A" w:rsidRDefault="00BB535A" w:rsidP="00BB535A">
      <w:pPr>
        <w:pStyle w:val="Caption"/>
        <w:jc w:val="center"/>
        <w:rPr>
          <w:i w:val="0"/>
          <w:iCs w:val="0"/>
          <w:color w:val="auto"/>
          <w:sz w:val="22"/>
          <w:szCs w:val="22"/>
        </w:rPr>
      </w:pPr>
      <w:r w:rsidRPr="00BB535A">
        <w:rPr>
          <w:b/>
          <w:bCs/>
          <w:i w:val="0"/>
          <w:iCs w:val="0"/>
          <w:color w:val="auto"/>
          <w:sz w:val="22"/>
          <w:szCs w:val="22"/>
        </w:rPr>
        <w:t xml:space="preserve">Figure </w:t>
      </w:r>
      <w:r w:rsidRPr="00BB535A">
        <w:rPr>
          <w:b/>
          <w:bCs/>
          <w:i w:val="0"/>
          <w:iCs w:val="0"/>
          <w:color w:val="auto"/>
          <w:sz w:val="22"/>
          <w:szCs w:val="22"/>
        </w:rPr>
        <w:fldChar w:fldCharType="begin"/>
      </w:r>
      <w:r w:rsidRPr="00BB535A">
        <w:rPr>
          <w:b/>
          <w:bCs/>
          <w:i w:val="0"/>
          <w:iCs w:val="0"/>
          <w:color w:val="auto"/>
          <w:sz w:val="22"/>
          <w:szCs w:val="22"/>
        </w:rPr>
        <w:instrText xml:space="preserve"> SEQ Figure \* ARABIC </w:instrText>
      </w:r>
      <w:r w:rsidRPr="00BB535A">
        <w:rPr>
          <w:b/>
          <w:bCs/>
          <w:i w:val="0"/>
          <w:iCs w:val="0"/>
          <w:color w:val="auto"/>
          <w:sz w:val="22"/>
          <w:szCs w:val="22"/>
        </w:rPr>
        <w:fldChar w:fldCharType="separate"/>
      </w:r>
      <w:r w:rsidR="00DB4F83">
        <w:rPr>
          <w:b/>
          <w:bCs/>
          <w:i w:val="0"/>
          <w:iCs w:val="0"/>
          <w:noProof/>
          <w:color w:val="auto"/>
          <w:sz w:val="22"/>
          <w:szCs w:val="22"/>
        </w:rPr>
        <w:t>9</w:t>
      </w:r>
      <w:r w:rsidRPr="00BB535A">
        <w:rPr>
          <w:b/>
          <w:bCs/>
          <w:i w:val="0"/>
          <w:iCs w:val="0"/>
          <w:color w:val="auto"/>
          <w:sz w:val="22"/>
          <w:szCs w:val="22"/>
        </w:rPr>
        <w:fldChar w:fldCharType="end"/>
      </w:r>
      <w:r w:rsidRPr="00BB535A">
        <w:rPr>
          <w:b/>
          <w:bCs/>
          <w:i w:val="0"/>
          <w:iCs w:val="0"/>
          <w:color w:val="auto"/>
          <w:sz w:val="22"/>
          <w:szCs w:val="22"/>
        </w:rPr>
        <w:t>:</w:t>
      </w:r>
      <w:r w:rsidRPr="00BB535A">
        <w:rPr>
          <w:i w:val="0"/>
          <w:iCs w:val="0"/>
          <w:color w:val="auto"/>
          <w:sz w:val="22"/>
          <w:szCs w:val="22"/>
        </w:rPr>
        <w:t xml:space="preserve"> Symmetric Chassis Design </w:t>
      </w:r>
      <w:r w:rsidR="00F42F3A">
        <w:rPr>
          <w:i w:val="0"/>
          <w:iCs w:val="0"/>
          <w:color w:val="auto"/>
          <w:sz w:val="22"/>
          <w:szCs w:val="22"/>
        </w:rPr>
        <w:t>w</w:t>
      </w:r>
      <w:r w:rsidRPr="00BB535A">
        <w:rPr>
          <w:i w:val="0"/>
          <w:iCs w:val="0"/>
          <w:color w:val="auto"/>
          <w:sz w:val="22"/>
          <w:szCs w:val="22"/>
        </w:rPr>
        <w:t>ithout Suspension System</w:t>
      </w:r>
    </w:p>
    <w:p w14:paraId="7EFC47C2" w14:textId="77777777" w:rsidR="00F42F3A" w:rsidRDefault="00DE01A7" w:rsidP="00F42F3A">
      <w:pPr>
        <w:keepNext/>
        <w:jc w:val="center"/>
      </w:pPr>
      <w:r>
        <w:rPr>
          <w:noProof/>
        </w:rPr>
        <w:drawing>
          <wp:inline distT="0" distB="0" distL="0" distR="0" wp14:anchorId="6EB87474" wp14:editId="40DE2D94">
            <wp:extent cx="3378200" cy="1009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t="13820"/>
                    <a:stretch/>
                  </pic:blipFill>
                  <pic:spPr bwMode="auto">
                    <a:xfrm>
                      <a:off x="0" y="0"/>
                      <a:ext cx="3410860" cy="1018775"/>
                    </a:xfrm>
                    <a:prstGeom prst="rect">
                      <a:avLst/>
                    </a:prstGeom>
                    <a:ln>
                      <a:noFill/>
                    </a:ln>
                    <a:extLst>
                      <a:ext uri="{53640926-AAD7-44D8-BBD7-CCE9431645EC}">
                        <a14:shadowObscured xmlns:a14="http://schemas.microsoft.com/office/drawing/2010/main"/>
                      </a:ext>
                    </a:extLst>
                  </pic:spPr>
                </pic:pic>
              </a:graphicData>
            </a:graphic>
          </wp:inline>
        </w:drawing>
      </w:r>
    </w:p>
    <w:p w14:paraId="18BC643D" w14:textId="5503CD1D" w:rsidR="00DE01A7" w:rsidRPr="00F42F3A" w:rsidRDefault="00F42F3A" w:rsidP="00F42F3A">
      <w:pPr>
        <w:pStyle w:val="Caption"/>
        <w:jc w:val="center"/>
        <w:rPr>
          <w:i w:val="0"/>
          <w:iCs w:val="0"/>
          <w:color w:val="auto"/>
          <w:sz w:val="22"/>
          <w:szCs w:val="22"/>
        </w:rPr>
      </w:pPr>
      <w:r w:rsidRPr="00F42F3A">
        <w:rPr>
          <w:b/>
          <w:bCs/>
          <w:i w:val="0"/>
          <w:iCs w:val="0"/>
          <w:color w:val="auto"/>
          <w:sz w:val="22"/>
          <w:szCs w:val="22"/>
        </w:rPr>
        <w:t xml:space="preserve">Figure </w:t>
      </w:r>
      <w:r w:rsidRPr="00F42F3A">
        <w:rPr>
          <w:b/>
          <w:bCs/>
          <w:i w:val="0"/>
          <w:iCs w:val="0"/>
          <w:color w:val="auto"/>
          <w:sz w:val="22"/>
          <w:szCs w:val="22"/>
        </w:rPr>
        <w:fldChar w:fldCharType="begin"/>
      </w:r>
      <w:r w:rsidRPr="00F42F3A">
        <w:rPr>
          <w:b/>
          <w:bCs/>
          <w:i w:val="0"/>
          <w:iCs w:val="0"/>
          <w:color w:val="auto"/>
          <w:sz w:val="22"/>
          <w:szCs w:val="22"/>
        </w:rPr>
        <w:instrText xml:space="preserve"> SEQ Figure \* ARABIC </w:instrText>
      </w:r>
      <w:r w:rsidRPr="00F42F3A">
        <w:rPr>
          <w:b/>
          <w:bCs/>
          <w:i w:val="0"/>
          <w:iCs w:val="0"/>
          <w:color w:val="auto"/>
          <w:sz w:val="22"/>
          <w:szCs w:val="22"/>
        </w:rPr>
        <w:fldChar w:fldCharType="separate"/>
      </w:r>
      <w:r w:rsidR="00DB4F83">
        <w:rPr>
          <w:b/>
          <w:bCs/>
          <w:i w:val="0"/>
          <w:iCs w:val="0"/>
          <w:noProof/>
          <w:color w:val="auto"/>
          <w:sz w:val="22"/>
          <w:szCs w:val="22"/>
        </w:rPr>
        <w:t>10</w:t>
      </w:r>
      <w:r w:rsidRPr="00F42F3A">
        <w:rPr>
          <w:b/>
          <w:bCs/>
          <w:i w:val="0"/>
          <w:iCs w:val="0"/>
          <w:color w:val="auto"/>
          <w:sz w:val="22"/>
          <w:szCs w:val="22"/>
        </w:rPr>
        <w:fldChar w:fldCharType="end"/>
      </w:r>
      <w:r w:rsidRPr="00F42F3A">
        <w:rPr>
          <w:b/>
          <w:bCs/>
          <w:i w:val="0"/>
          <w:iCs w:val="0"/>
          <w:color w:val="auto"/>
          <w:sz w:val="22"/>
          <w:szCs w:val="22"/>
        </w:rPr>
        <w:t>:</w:t>
      </w:r>
      <w:r w:rsidRPr="00F42F3A">
        <w:rPr>
          <w:i w:val="0"/>
          <w:iCs w:val="0"/>
          <w:color w:val="auto"/>
          <w:sz w:val="22"/>
          <w:szCs w:val="22"/>
        </w:rPr>
        <w:t xml:space="preserve"> Symmetric Chassis Design with Suspension System</w:t>
      </w:r>
    </w:p>
    <w:p w14:paraId="7918CDE7" w14:textId="77777777" w:rsidR="00B35263" w:rsidRDefault="00DE01A7" w:rsidP="00B35263">
      <w:pPr>
        <w:keepNext/>
        <w:jc w:val="center"/>
      </w:pPr>
      <w:r>
        <w:rPr>
          <w:noProof/>
        </w:rPr>
        <w:drawing>
          <wp:inline distT="0" distB="0" distL="0" distR="0" wp14:anchorId="6FC33ECB" wp14:editId="1D41B001">
            <wp:extent cx="3488266" cy="1086891"/>
            <wp:effectExtent l="0" t="0" r="4445" b="571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rotWithShape="1">
                    <a:blip r:embed="rId29" cstate="print">
                      <a:extLst>
                        <a:ext uri="{28A0092B-C50C-407E-A947-70E740481C1C}">
                          <a14:useLocalDpi xmlns:a14="http://schemas.microsoft.com/office/drawing/2010/main" val="0"/>
                        </a:ext>
                      </a:extLst>
                    </a:blip>
                    <a:srcRect t="16363"/>
                    <a:stretch/>
                  </pic:blipFill>
                  <pic:spPr bwMode="auto">
                    <a:xfrm>
                      <a:off x="0" y="0"/>
                      <a:ext cx="3539295" cy="1102791"/>
                    </a:xfrm>
                    <a:prstGeom prst="rect">
                      <a:avLst/>
                    </a:prstGeom>
                    <a:ln>
                      <a:noFill/>
                    </a:ln>
                    <a:extLst>
                      <a:ext uri="{53640926-AAD7-44D8-BBD7-CCE9431645EC}">
                        <a14:shadowObscured xmlns:a14="http://schemas.microsoft.com/office/drawing/2010/main"/>
                      </a:ext>
                    </a:extLst>
                  </pic:spPr>
                </pic:pic>
              </a:graphicData>
            </a:graphic>
          </wp:inline>
        </w:drawing>
      </w:r>
    </w:p>
    <w:p w14:paraId="47A00B48" w14:textId="347C68CB" w:rsidR="00B35263" w:rsidRDefault="00B35263" w:rsidP="00B35263">
      <w:pPr>
        <w:pStyle w:val="Caption"/>
        <w:jc w:val="center"/>
        <w:rPr>
          <w:i w:val="0"/>
          <w:iCs w:val="0"/>
          <w:color w:val="auto"/>
          <w:sz w:val="22"/>
          <w:szCs w:val="22"/>
        </w:rPr>
      </w:pPr>
      <w:r w:rsidRPr="00B35263">
        <w:rPr>
          <w:b/>
          <w:bCs/>
          <w:i w:val="0"/>
          <w:iCs w:val="0"/>
          <w:color w:val="auto"/>
          <w:sz w:val="22"/>
          <w:szCs w:val="22"/>
        </w:rPr>
        <w:t xml:space="preserve">Figure </w:t>
      </w:r>
      <w:r w:rsidRPr="00B35263">
        <w:rPr>
          <w:b/>
          <w:bCs/>
          <w:i w:val="0"/>
          <w:iCs w:val="0"/>
          <w:color w:val="auto"/>
          <w:sz w:val="22"/>
          <w:szCs w:val="22"/>
        </w:rPr>
        <w:fldChar w:fldCharType="begin"/>
      </w:r>
      <w:r w:rsidRPr="00B35263">
        <w:rPr>
          <w:b/>
          <w:bCs/>
          <w:i w:val="0"/>
          <w:iCs w:val="0"/>
          <w:color w:val="auto"/>
          <w:sz w:val="22"/>
          <w:szCs w:val="22"/>
        </w:rPr>
        <w:instrText xml:space="preserve"> SEQ Figure \* ARABIC </w:instrText>
      </w:r>
      <w:r w:rsidRPr="00B35263">
        <w:rPr>
          <w:b/>
          <w:bCs/>
          <w:i w:val="0"/>
          <w:iCs w:val="0"/>
          <w:color w:val="auto"/>
          <w:sz w:val="22"/>
          <w:szCs w:val="22"/>
        </w:rPr>
        <w:fldChar w:fldCharType="separate"/>
      </w:r>
      <w:r w:rsidR="00DB4F83">
        <w:rPr>
          <w:b/>
          <w:bCs/>
          <w:i w:val="0"/>
          <w:iCs w:val="0"/>
          <w:noProof/>
          <w:color w:val="auto"/>
          <w:sz w:val="22"/>
          <w:szCs w:val="22"/>
        </w:rPr>
        <w:t>11</w:t>
      </w:r>
      <w:r w:rsidRPr="00B35263">
        <w:rPr>
          <w:b/>
          <w:bCs/>
          <w:i w:val="0"/>
          <w:iCs w:val="0"/>
          <w:color w:val="auto"/>
          <w:sz w:val="22"/>
          <w:szCs w:val="22"/>
        </w:rPr>
        <w:fldChar w:fldCharType="end"/>
      </w:r>
      <w:r w:rsidRPr="00B35263">
        <w:rPr>
          <w:b/>
          <w:bCs/>
          <w:i w:val="0"/>
          <w:iCs w:val="0"/>
          <w:color w:val="auto"/>
          <w:sz w:val="22"/>
          <w:szCs w:val="22"/>
        </w:rPr>
        <w:t>:</w:t>
      </w:r>
      <w:r w:rsidRPr="00B35263">
        <w:rPr>
          <w:i w:val="0"/>
          <w:iCs w:val="0"/>
          <w:color w:val="auto"/>
          <w:sz w:val="22"/>
          <w:szCs w:val="22"/>
        </w:rPr>
        <w:t xml:space="preserve"> Asymmetric Chassis Design with Suspension</w:t>
      </w:r>
    </w:p>
    <w:p w14:paraId="2895ABE6" w14:textId="546C5E31" w:rsidR="000F7245" w:rsidRDefault="00531C16" w:rsidP="00531C16">
      <w:pPr>
        <w:spacing w:before="240"/>
      </w:pPr>
      <w:r>
        <w:tab/>
      </w:r>
      <w:r w:rsidR="00587AC3">
        <w:t>More so than any other factor, the cost of each co</w:t>
      </w:r>
      <w:r w:rsidR="00F9245B">
        <w:t>mponent has had the largest influence on design.</w:t>
      </w:r>
      <w:r w:rsidR="00EF242F">
        <w:t xml:space="preserve"> </w:t>
      </w:r>
      <w:r w:rsidR="00035A8E">
        <w:t xml:space="preserve">A pair of robust </w:t>
      </w:r>
      <w:r w:rsidR="00D50859">
        <w:t xml:space="preserve">rubber </w:t>
      </w:r>
      <w:r w:rsidR="00035A8E">
        <w:t xml:space="preserve">tank treads to use for the continuous track drive can easily cost </w:t>
      </w:r>
      <w:r w:rsidR="00D50859">
        <w:t>$600-$800.</w:t>
      </w:r>
      <w:r w:rsidR="006B599F">
        <w:t xml:space="preserve"> </w:t>
      </w:r>
      <w:r w:rsidR="00266041">
        <w:t>Two alternatives were</w:t>
      </w:r>
      <w:r w:rsidR="00917849">
        <w:t xml:space="preserve"> found at a much lower price point: roller chain with flanges and timing </w:t>
      </w:r>
      <w:r w:rsidR="00917849">
        <w:lastRenderedPageBreak/>
        <w:t xml:space="preserve">belts. After speaking with Vanderlande, the decision was made to use the quieter timing belt. </w:t>
      </w:r>
      <w:r w:rsidR="003C5742">
        <w:t xml:space="preserve">A </w:t>
      </w:r>
      <w:r w:rsidR="00A42D17">
        <w:t>self-</w:t>
      </w:r>
      <w:r w:rsidR="00DE3DD9">
        <w:t>centering track</w:t>
      </w:r>
      <w:r w:rsidR="00C46F6A">
        <w:t xml:space="preserve"> was sourced from </w:t>
      </w:r>
      <w:proofErr w:type="spellStart"/>
      <w:r w:rsidR="00C46F6A">
        <w:t>Bracoflex</w:t>
      </w:r>
      <w:proofErr w:type="spellEnd"/>
      <w:r w:rsidR="00917849">
        <w:t xml:space="preserve"> </w:t>
      </w:r>
      <w:r w:rsidR="006343C6">
        <w:t>(</w:t>
      </w:r>
      <w:r w:rsidR="006343C6" w:rsidRPr="006343C6">
        <w:rPr>
          <w:b/>
          <w:bCs/>
        </w:rPr>
        <w:t>Figure 12</w:t>
      </w:r>
      <w:r w:rsidR="006343C6">
        <w:t xml:space="preserve">) </w:t>
      </w:r>
      <w:r w:rsidR="00C46F6A">
        <w:t xml:space="preserve">with a fixed outer perimeter of 1100mm. </w:t>
      </w:r>
      <w:r w:rsidR="00206CE9">
        <w:t xml:space="preserve">A sketch of the </w:t>
      </w:r>
      <w:r w:rsidR="00E83BE9">
        <w:t>timing belt and pulleys</w:t>
      </w:r>
      <w:r w:rsidR="00601B67">
        <w:t xml:space="preserve">, shown in </w:t>
      </w:r>
      <w:r w:rsidR="00601B67">
        <w:rPr>
          <w:b/>
          <w:bCs/>
        </w:rPr>
        <w:t xml:space="preserve">Figure </w:t>
      </w:r>
      <w:r w:rsidR="009A6CC6">
        <w:rPr>
          <w:b/>
          <w:bCs/>
        </w:rPr>
        <w:t>13</w:t>
      </w:r>
      <w:r w:rsidR="009A6CC6">
        <w:t>,</w:t>
      </w:r>
      <w:r w:rsidR="00E83BE9">
        <w:t xml:space="preserve"> was</w:t>
      </w:r>
      <w:r w:rsidR="00AD6081">
        <w:t xml:space="preserve"> drawn up to ensure that the </w:t>
      </w:r>
      <w:r w:rsidR="00F0527E">
        <w:t xml:space="preserve">perimeter of the design matches the </w:t>
      </w:r>
      <w:r w:rsidR="00E5671E">
        <w:t>perimeter of the timing belt.</w:t>
      </w:r>
    </w:p>
    <w:p w14:paraId="649578D3" w14:textId="77777777" w:rsidR="00C375EE" w:rsidRDefault="00C375EE" w:rsidP="00C375EE">
      <w:pPr>
        <w:keepNext/>
        <w:spacing w:after="240"/>
        <w:jc w:val="center"/>
      </w:pPr>
      <w:r>
        <w:rPr>
          <w:noProof/>
        </w:rPr>
        <w:drawing>
          <wp:inline distT="0" distB="0" distL="0" distR="0" wp14:anchorId="700D37CE" wp14:editId="4622BFF7">
            <wp:extent cx="5202091" cy="3378031"/>
            <wp:effectExtent l="0" t="0" r="0" b="0"/>
            <wp:docPr id="1683412900" name="Picture 46"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rotWithShape="1">
                    <a:blip r:embed="rId3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43F9066-D2FD-4DB7-83C2-A1A4A2E36BB7}"/>
                        </a:ext>
                      </a:extLst>
                    </a:blip>
                    <a:srcRect t="5268"/>
                    <a:stretch/>
                  </pic:blipFill>
                  <pic:spPr bwMode="auto">
                    <a:xfrm flipH="1">
                      <a:off x="0" y="0"/>
                      <a:ext cx="5213267" cy="3385288"/>
                    </a:xfrm>
                    <a:prstGeom prst="rect">
                      <a:avLst/>
                    </a:prstGeom>
                    <a:ln>
                      <a:noFill/>
                    </a:ln>
                    <a:extLst>
                      <a:ext uri="{53640926-AAD7-44D8-BBD7-CCE9431645EC}">
                        <a14:shadowObscured xmlns:a14="http://schemas.microsoft.com/office/drawing/2010/main"/>
                      </a:ext>
                    </a:extLst>
                  </pic:spPr>
                </pic:pic>
              </a:graphicData>
            </a:graphic>
          </wp:inline>
        </w:drawing>
      </w:r>
    </w:p>
    <w:p w14:paraId="1615FCF1" w14:textId="47C384B2" w:rsidR="00C375EE" w:rsidRPr="00C375EE" w:rsidRDefault="00C375EE" w:rsidP="00C375EE">
      <w:pPr>
        <w:pStyle w:val="Caption"/>
        <w:jc w:val="center"/>
        <w:rPr>
          <w:i w:val="0"/>
          <w:iCs w:val="0"/>
          <w:color w:val="auto"/>
          <w:sz w:val="22"/>
          <w:szCs w:val="22"/>
        </w:rPr>
      </w:pPr>
      <w:r w:rsidRPr="00EB1393">
        <w:rPr>
          <w:b/>
          <w:bCs/>
          <w:i w:val="0"/>
          <w:iCs w:val="0"/>
          <w:color w:val="auto"/>
          <w:sz w:val="22"/>
          <w:szCs w:val="22"/>
        </w:rPr>
        <w:t xml:space="preserve">Figure </w:t>
      </w:r>
      <w:r>
        <w:rPr>
          <w:b/>
          <w:bCs/>
          <w:i w:val="0"/>
          <w:iCs w:val="0"/>
          <w:color w:val="auto"/>
          <w:sz w:val="22"/>
          <w:szCs w:val="22"/>
        </w:rPr>
        <w:t>12</w:t>
      </w:r>
      <w:r w:rsidRPr="00EB1393">
        <w:rPr>
          <w:b/>
          <w:bCs/>
          <w:i w:val="0"/>
          <w:iCs w:val="0"/>
          <w:color w:val="auto"/>
          <w:sz w:val="22"/>
          <w:szCs w:val="22"/>
        </w:rPr>
        <w:t>:</w:t>
      </w:r>
      <w:r w:rsidRPr="008A4A6D">
        <w:rPr>
          <w:i w:val="0"/>
          <w:iCs w:val="0"/>
          <w:color w:val="auto"/>
          <w:sz w:val="22"/>
          <w:szCs w:val="22"/>
        </w:rPr>
        <w:t xml:space="preserve"> Self-Centering Timing Belt for Tank Tread</w:t>
      </w:r>
    </w:p>
    <w:p w14:paraId="43CBD949" w14:textId="77777777" w:rsidR="008A4A6D" w:rsidRDefault="66452919" w:rsidP="008A4A6D">
      <w:pPr>
        <w:keepNext/>
        <w:jc w:val="center"/>
      </w:pPr>
      <w:r>
        <w:rPr>
          <w:noProof/>
        </w:rPr>
        <w:drawing>
          <wp:inline distT="0" distB="0" distL="0" distR="0" wp14:anchorId="7EFD2923" wp14:editId="1AF1C5C8">
            <wp:extent cx="5943600" cy="2202969"/>
            <wp:effectExtent l="0" t="0" r="0" b="6985"/>
            <wp:docPr id="1303744774" name="Picture 13037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44774" name="Picture 1303744774"/>
                    <pic:cNvPicPr/>
                  </pic:nvPicPr>
                  <pic:blipFill>
                    <a:blip r:embed="rId31" cstate="print">
                      <a:extLst>
                        <a:ext uri="{28A0092B-C50C-407E-A947-70E740481C1C}">
                          <a14:useLocalDpi xmlns:a14="http://schemas.microsoft.com/office/drawing/2010/main" val="0"/>
                        </a:ext>
                      </a:extLst>
                    </a:blip>
                    <a:srcRect t="95" b="95"/>
                    <a:stretch>
                      <a:fillRect/>
                    </a:stretch>
                  </pic:blipFill>
                  <pic:spPr bwMode="auto">
                    <a:xfrm>
                      <a:off x="0" y="0"/>
                      <a:ext cx="5943600" cy="2202969"/>
                    </a:xfrm>
                    <a:prstGeom prst="rect">
                      <a:avLst/>
                    </a:prstGeom>
                    <a:ln>
                      <a:noFill/>
                    </a:ln>
                    <a:extLst>
                      <a:ext uri="{53640926-AAD7-44D8-BBD7-CCE9431645EC}">
                        <a14:shadowObscured xmlns:a14="http://schemas.microsoft.com/office/drawing/2010/main"/>
                      </a:ext>
                    </a:extLst>
                  </pic:spPr>
                </pic:pic>
              </a:graphicData>
            </a:graphic>
          </wp:inline>
        </w:drawing>
      </w:r>
    </w:p>
    <w:p w14:paraId="7E5BAF9D" w14:textId="47C384B2" w:rsidR="008A4A6D" w:rsidRDefault="008A4A6D" w:rsidP="008A4A6D">
      <w:pPr>
        <w:pStyle w:val="Caption"/>
        <w:jc w:val="center"/>
        <w:rPr>
          <w:i w:val="0"/>
          <w:iCs w:val="0"/>
          <w:color w:val="auto"/>
          <w:sz w:val="22"/>
          <w:szCs w:val="22"/>
        </w:rPr>
      </w:pPr>
      <w:r w:rsidRPr="008A4A6D">
        <w:rPr>
          <w:b/>
          <w:bCs/>
          <w:i w:val="0"/>
          <w:iCs w:val="0"/>
          <w:color w:val="auto"/>
          <w:sz w:val="22"/>
          <w:szCs w:val="22"/>
        </w:rPr>
        <w:t xml:space="preserve">Figure </w:t>
      </w:r>
      <w:r w:rsidR="00C375EE">
        <w:rPr>
          <w:b/>
          <w:bCs/>
          <w:i w:val="0"/>
          <w:iCs w:val="0"/>
          <w:color w:val="auto"/>
          <w:sz w:val="22"/>
          <w:szCs w:val="22"/>
        </w:rPr>
        <w:t>13</w:t>
      </w:r>
      <w:r w:rsidRPr="008A4A6D">
        <w:rPr>
          <w:b/>
          <w:bCs/>
          <w:i w:val="0"/>
          <w:iCs w:val="0"/>
          <w:color w:val="auto"/>
          <w:sz w:val="22"/>
          <w:szCs w:val="22"/>
        </w:rPr>
        <w:t>:</w:t>
      </w:r>
      <w:r w:rsidRPr="008A4A6D">
        <w:rPr>
          <w:i w:val="0"/>
          <w:iCs w:val="0"/>
          <w:color w:val="auto"/>
          <w:sz w:val="22"/>
          <w:szCs w:val="22"/>
        </w:rPr>
        <w:t xml:space="preserve"> Layout Sketch of Chosen Chassis Design</w:t>
      </w:r>
    </w:p>
    <w:p w14:paraId="0C9DBF2D" w14:textId="0525DB25" w:rsidR="006343C6" w:rsidRPr="006343C6" w:rsidRDefault="006343C6" w:rsidP="006343C6">
      <w:pPr>
        <w:spacing w:before="240"/>
        <w:ind w:firstLine="720"/>
      </w:pPr>
      <w:r>
        <w:t xml:space="preserve">As the Dia-Bot turns, a lateral force is applied to the </w:t>
      </w:r>
      <w:r w:rsidR="00302BF1">
        <w:t xml:space="preserve">track. To </w:t>
      </w:r>
      <w:r w:rsidR="002A5E8F">
        <w:t>prevent the timing belt from slipping</w:t>
      </w:r>
      <w:r w:rsidR="00242D44">
        <w:t xml:space="preserve"> off its pulleys, the belt </w:t>
      </w:r>
      <w:r w:rsidR="00FE1C8D">
        <w:t>has a raised ridge</w:t>
      </w:r>
      <w:r w:rsidR="00F37210">
        <w:t xml:space="preserve"> running along its centerline that meshed with </w:t>
      </w:r>
      <w:r w:rsidR="00A41F77">
        <w:t xml:space="preserve">a </w:t>
      </w:r>
      <w:r w:rsidR="00A41F77">
        <w:lastRenderedPageBreak/>
        <w:t xml:space="preserve">channel </w:t>
      </w:r>
      <w:r w:rsidR="00206CE9">
        <w:t>on the pulleys (</w:t>
      </w:r>
      <w:r w:rsidR="00206CE9" w:rsidRPr="00206CE9">
        <w:rPr>
          <w:b/>
          <w:bCs/>
        </w:rPr>
        <w:t>Figure 14, Figure 15</w:t>
      </w:r>
      <w:r w:rsidR="00206CE9">
        <w:t>).</w:t>
      </w:r>
      <w:r w:rsidR="00225209">
        <w:t xml:space="preserve"> The manufacturer of the timing belt offers pulleys</w:t>
      </w:r>
      <w:r w:rsidR="00292E9D">
        <w:t xml:space="preserve"> with </w:t>
      </w:r>
      <w:r w:rsidR="00687B0D">
        <w:t>a variety</w:t>
      </w:r>
      <w:r w:rsidR="00292E9D">
        <w:t xml:space="preserve"> of </w:t>
      </w:r>
      <w:r w:rsidR="004041EF">
        <w:t>customizations</w:t>
      </w:r>
      <w:r w:rsidR="00E942F7">
        <w:t xml:space="preserve">; </w:t>
      </w:r>
      <w:r w:rsidR="00225209">
        <w:t>however</w:t>
      </w:r>
      <w:r w:rsidR="00E942F7">
        <w:t>,</w:t>
      </w:r>
      <w:r w:rsidR="00225209">
        <w:t xml:space="preserve"> each individual c</w:t>
      </w:r>
      <w:r w:rsidR="00A81805">
        <w:t xml:space="preserve">omponent </w:t>
      </w:r>
      <w:r w:rsidR="002D586E">
        <w:t>has a price tag of a few hundred dollars</w:t>
      </w:r>
      <w:r w:rsidR="006038B7">
        <w:t>.</w:t>
      </w:r>
      <w:r w:rsidR="00E942F7">
        <w:t xml:space="preserve"> </w:t>
      </w:r>
      <w:r w:rsidR="00687B0D">
        <w:t>To</w:t>
      </w:r>
      <w:r w:rsidR="00BD7471">
        <w:t xml:space="preserve"> alleviate this issue, </w:t>
      </w:r>
      <w:r w:rsidR="008264A2">
        <w:t>CAD</w:t>
      </w:r>
      <w:r w:rsidR="00C725F0">
        <w:t xml:space="preserve"> models of the pulleys were generated</w:t>
      </w:r>
      <w:r w:rsidR="004D7470">
        <w:t xml:space="preserve"> </w:t>
      </w:r>
      <w:r w:rsidR="008264A2">
        <w:t>for SLA 3D-Printing.</w:t>
      </w:r>
      <w:r w:rsidR="001D4F3B">
        <w:t xml:space="preserve"> The </w:t>
      </w:r>
      <w:proofErr w:type="spellStart"/>
      <w:r w:rsidR="001D4F3B">
        <w:t>Formlabs</w:t>
      </w:r>
      <w:proofErr w:type="spellEnd"/>
      <w:r w:rsidR="001D4F3B">
        <w:t xml:space="preserve"> Tough 2000 Resign</w:t>
      </w:r>
      <w:r w:rsidR="00C76168">
        <w:t xml:space="preserve"> </w:t>
      </w:r>
      <w:r w:rsidR="00310767">
        <w:t>allows for strong and stiff parts to be printed with remarkable resolution.</w:t>
      </w:r>
      <w:r w:rsidR="00AB13B6">
        <w:t xml:space="preserve"> The 50 Tooth</w:t>
      </w:r>
      <w:r w:rsidR="002E488F">
        <w:t xml:space="preserve"> Custom Drive Pulley was designed such that an </w:t>
      </w:r>
      <w:proofErr w:type="spellStart"/>
      <w:r w:rsidR="002E488F">
        <w:t>aluminium</w:t>
      </w:r>
      <w:proofErr w:type="spellEnd"/>
      <w:r w:rsidR="002E488F">
        <w:t xml:space="preserve"> plate can be </w:t>
      </w:r>
      <w:r w:rsidR="007E3381">
        <w:t xml:space="preserve">adhered to </w:t>
      </w:r>
      <w:r w:rsidR="008C59E2">
        <w:t>each side, further reinforcing the strength of the 30 printed part.</w:t>
      </w:r>
    </w:p>
    <w:p w14:paraId="4BB49F22" w14:textId="377F7C0E" w:rsidR="00EB1393" w:rsidRDefault="286B5CA2" w:rsidP="00EB1393">
      <w:pPr>
        <w:keepNext/>
        <w:spacing w:after="240"/>
        <w:jc w:val="center"/>
      </w:pPr>
      <w:r>
        <w:rPr>
          <w:noProof/>
        </w:rPr>
        <w:drawing>
          <wp:inline distT="0" distB="0" distL="0" distR="0" wp14:anchorId="34DC910A" wp14:editId="3ED46FF1">
            <wp:extent cx="1861013" cy="2034073"/>
            <wp:effectExtent l="0" t="0" r="6350" b="0"/>
            <wp:docPr id="1132426362" name="Picture 36331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318338"/>
                    <pic:cNvPicPr/>
                  </pic:nvPicPr>
                  <pic:blipFill rotWithShape="1">
                    <a:blip r:embed="rId32" cstate="print">
                      <a:extLst>
                        <a:ext uri="{28A0092B-C50C-407E-A947-70E740481C1C}">
                          <a14:useLocalDpi xmlns:a14="http://schemas.microsoft.com/office/drawing/2010/main" val="0"/>
                        </a:ext>
                      </a:extLst>
                    </a:blip>
                    <a:srcRect l="28758" t="11088" r="29159" b="7140"/>
                    <a:stretch/>
                  </pic:blipFill>
                  <pic:spPr bwMode="auto">
                    <a:xfrm>
                      <a:off x="0" y="0"/>
                      <a:ext cx="1892629" cy="2068629"/>
                    </a:xfrm>
                    <a:prstGeom prst="rect">
                      <a:avLst/>
                    </a:prstGeom>
                    <a:ln>
                      <a:noFill/>
                    </a:ln>
                    <a:extLst>
                      <a:ext uri="{53640926-AAD7-44D8-BBD7-CCE9431645EC}">
                        <a14:shadowObscured xmlns:a14="http://schemas.microsoft.com/office/drawing/2010/main"/>
                      </a:ext>
                    </a:extLst>
                  </pic:spPr>
                </pic:pic>
              </a:graphicData>
            </a:graphic>
          </wp:inline>
        </w:drawing>
      </w:r>
      <w:r w:rsidR="00BC20D8">
        <w:tab/>
      </w:r>
      <w:r w:rsidR="00BC20D8">
        <w:tab/>
      </w:r>
      <w:r w:rsidR="00BC20D8">
        <w:tab/>
      </w:r>
      <w:r w:rsidR="00BC20D8">
        <w:rPr>
          <w:noProof/>
        </w:rPr>
        <w:drawing>
          <wp:inline distT="0" distB="0" distL="0" distR="0" wp14:anchorId="3A808573" wp14:editId="31924716">
            <wp:extent cx="1894114" cy="2052087"/>
            <wp:effectExtent l="0" t="0" r="0" b="5715"/>
            <wp:docPr id="1968209769" name="Picture 1968209769"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9769" name="Picture 1968209769" descr="A picture containing metalware, gear&#10;&#10;Description automatically generated"/>
                    <pic:cNvPicPr/>
                  </pic:nvPicPr>
                  <pic:blipFill rotWithShape="1">
                    <a:blip r:embed="rId33" cstate="print">
                      <a:extLst>
                        <a:ext uri="{28A0092B-C50C-407E-A947-70E740481C1C}">
                          <a14:useLocalDpi xmlns:a14="http://schemas.microsoft.com/office/drawing/2010/main" val="0"/>
                        </a:ext>
                      </a:extLst>
                    </a:blip>
                    <a:srcRect l="26071" r="23539" b="2947"/>
                    <a:stretch/>
                  </pic:blipFill>
                  <pic:spPr bwMode="auto">
                    <a:xfrm>
                      <a:off x="0" y="0"/>
                      <a:ext cx="1909643" cy="2068912"/>
                    </a:xfrm>
                    <a:prstGeom prst="rect">
                      <a:avLst/>
                    </a:prstGeom>
                    <a:ln>
                      <a:noFill/>
                    </a:ln>
                    <a:extLst>
                      <a:ext uri="{53640926-AAD7-44D8-BBD7-CCE9431645EC}">
                        <a14:shadowObscured xmlns:a14="http://schemas.microsoft.com/office/drawing/2010/main"/>
                      </a:ext>
                    </a:extLst>
                  </pic:spPr>
                </pic:pic>
              </a:graphicData>
            </a:graphic>
          </wp:inline>
        </w:drawing>
      </w:r>
    </w:p>
    <w:p w14:paraId="355A9DE6" w14:textId="2E8C2539" w:rsidR="00EB1393" w:rsidRDefault="00EB1393" w:rsidP="00BC20D8">
      <w:pPr>
        <w:pStyle w:val="Caption"/>
        <w:jc w:val="center"/>
        <w:rPr>
          <w:i w:val="0"/>
          <w:iCs w:val="0"/>
          <w:color w:val="auto"/>
          <w:sz w:val="22"/>
          <w:szCs w:val="22"/>
        </w:rPr>
      </w:pPr>
      <w:r w:rsidRPr="00EB1393">
        <w:rPr>
          <w:b/>
          <w:bCs/>
          <w:i w:val="0"/>
          <w:iCs w:val="0"/>
          <w:color w:val="auto"/>
          <w:sz w:val="22"/>
          <w:szCs w:val="22"/>
        </w:rPr>
        <w:t xml:space="preserve">Figure </w:t>
      </w:r>
      <w:r w:rsidR="00A24DBE">
        <w:rPr>
          <w:b/>
          <w:bCs/>
          <w:i w:val="0"/>
          <w:iCs w:val="0"/>
          <w:color w:val="auto"/>
          <w:sz w:val="22"/>
          <w:szCs w:val="22"/>
        </w:rPr>
        <w:t>14</w:t>
      </w:r>
      <w:r w:rsidRPr="00EB1393">
        <w:rPr>
          <w:b/>
          <w:bCs/>
          <w:i w:val="0"/>
          <w:iCs w:val="0"/>
          <w:color w:val="auto"/>
          <w:sz w:val="22"/>
          <w:szCs w:val="22"/>
        </w:rPr>
        <w:fldChar w:fldCharType="begin"/>
      </w:r>
      <w:r w:rsidRPr="00EB1393">
        <w:rPr>
          <w:b/>
          <w:bCs/>
          <w:i w:val="0"/>
          <w:iCs w:val="0"/>
          <w:color w:val="auto"/>
          <w:sz w:val="22"/>
          <w:szCs w:val="22"/>
        </w:rPr>
        <w:instrText xml:space="preserve"> SEQ Figure \* ARABIC </w:instrText>
      </w:r>
      <w:r w:rsidR="00DE069A">
        <w:rPr>
          <w:b/>
          <w:bCs/>
          <w:i w:val="0"/>
          <w:iCs w:val="0"/>
          <w:color w:val="auto"/>
          <w:sz w:val="22"/>
          <w:szCs w:val="22"/>
        </w:rPr>
        <w:fldChar w:fldCharType="separate"/>
      </w:r>
      <w:r w:rsidRPr="00EB1393">
        <w:rPr>
          <w:b/>
          <w:bCs/>
          <w:i w:val="0"/>
          <w:iCs w:val="0"/>
          <w:color w:val="auto"/>
          <w:sz w:val="22"/>
          <w:szCs w:val="22"/>
        </w:rPr>
        <w:fldChar w:fldCharType="end"/>
      </w:r>
      <w:r w:rsidRPr="00EB1393">
        <w:rPr>
          <w:b/>
          <w:bCs/>
          <w:i w:val="0"/>
          <w:iCs w:val="0"/>
          <w:color w:val="auto"/>
          <w:sz w:val="22"/>
          <w:szCs w:val="22"/>
        </w:rPr>
        <w:t>:</w:t>
      </w:r>
      <w:r w:rsidRPr="00EB1393">
        <w:rPr>
          <w:i w:val="0"/>
          <w:iCs w:val="0"/>
          <w:color w:val="auto"/>
          <w:sz w:val="22"/>
          <w:szCs w:val="22"/>
        </w:rPr>
        <w:t xml:space="preserve"> 30 Tooth Custom Pulley</w:t>
      </w:r>
      <w:r w:rsidR="00BC20D8">
        <w:tab/>
      </w:r>
      <w:r w:rsidR="00726E32">
        <w:tab/>
      </w:r>
      <w:r w:rsidR="00BC20D8">
        <w:tab/>
      </w:r>
      <w:r w:rsidRPr="00EB1393">
        <w:rPr>
          <w:b/>
          <w:bCs/>
          <w:i w:val="0"/>
          <w:iCs w:val="0"/>
          <w:color w:val="auto"/>
          <w:sz w:val="22"/>
          <w:szCs w:val="22"/>
        </w:rPr>
        <w:t xml:space="preserve">Figure </w:t>
      </w:r>
      <w:r w:rsidR="00A24DBE">
        <w:rPr>
          <w:b/>
          <w:bCs/>
          <w:i w:val="0"/>
          <w:iCs w:val="0"/>
          <w:color w:val="auto"/>
          <w:sz w:val="22"/>
          <w:szCs w:val="22"/>
        </w:rPr>
        <w:t>15</w:t>
      </w:r>
      <w:r w:rsidRPr="00EB1393">
        <w:rPr>
          <w:b/>
          <w:bCs/>
          <w:i w:val="0"/>
          <w:iCs w:val="0"/>
          <w:color w:val="auto"/>
          <w:sz w:val="22"/>
          <w:szCs w:val="22"/>
        </w:rPr>
        <w:fldChar w:fldCharType="begin"/>
      </w:r>
      <w:r w:rsidRPr="00EB1393">
        <w:rPr>
          <w:b/>
          <w:bCs/>
          <w:i w:val="0"/>
          <w:iCs w:val="0"/>
          <w:color w:val="auto"/>
          <w:sz w:val="22"/>
          <w:szCs w:val="22"/>
        </w:rPr>
        <w:instrText xml:space="preserve"> SEQ Figure \* ARABIC </w:instrText>
      </w:r>
      <w:r w:rsidR="00DE069A">
        <w:rPr>
          <w:b/>
          <w:bCs/>
          <w:i w:val="0"/>
          <w:iCs w:val="0"/>
          <w:color w:val="auto"/>
          <w:sz w:val="22"/>
          <w:szCs w:val="22"/>
        </w:rPr>
        <w:fldChar w:fldCharType="separate"/>
      </w:r>
      <w:r w:rsidRPr="00EB1393">
        <w:rPr>
          <w:b/>
          <w:bCs/>
          <w:i w:val="0"/>
          <w:iCs w:val="0"/>
          <w:color w:val="auto"/>
          <w:sz w:val="22"/>
          <w:szCs w:val="22"/>
        </w:rPr>
        <w:fldChar w:fldCharType="end"/>
      </w:r>
      <w:r w:rsidRPr="00EB1393">
        <w:rPr>
          <w:b/>
          <w:bCs/>
          <w:i w:val="0"/>
          <w:iCs w:val="0"/>
          <w:color w:val="auto"/>
          <w:sz w:val="22"/>
          <w:szCs w:val="22"/>
        </w:rPr>
        <w:t>:</w:t>
      </w:r>
      <w:r w:rsidRPr="00EB1393">
        <w:rPr>
          <w:i w:val="0"/>
          <w:iCs w:val="0"/>
          <w:color w:val="auto"/>
          <w:sz w:val="22"/>
          <w:szCs w:val="22"/>
        </w:rPr>
        <w:t xml:space="preserve"> 50 Tooth Custom Drive Pulley</w:t>
      </w:r>
    </w:p>
    <w:p w14:paraId="6C7F89F8" w14:textId="17F97C9B" w:rsidR="00625783" w:rsidRPr="00625783" w:rsidRDefault="00230B3E" w:rsidP="0069706B">
      <w:pPr>
        <w:spacing w:before="240"/>
      </w:pPr>
      <w:r>
        <w:tab/>
      </w:r>
      <w:r w:rsidR="00901F7E">
        <w:t>Other components necessary for the chassis such as keyed axles, hubs and bushing were sourced</w:t>
      </w:r>
      <w:r w:rsidR="000E3E41">
        <w:t xml:space="preserve"> and then a rudimentary CAD assembly was constructed, shown in </w:t>
      </w:r>
      <w:r w:rsidR="000E3E41" w:rsidRPr="00462370">
        <w:rPr>
          <w:b/>
          <w:bCs/>
        </w:rPr>
        <w:t xml:space="preserve">Figure </w:t>
      </w:r>
      <w:r w:rsidR="00462370" w:rsidRPr="00462370">
        <w:rPr>
          <w:b/>
          <w:bCs/>
        </w:rPr>
        <w:t>16</w:t>
      </w:r>
      <w:r w:rsidR="00462370">
        <w:t xml:space="preserve">. </w:t>
      </w:r>
      <w:r>
        <w:t>The baseplate o</w:t>
      </w:r>
      <w:r w:rsidR="00F10ED1">
        <w:t>f the chassis w</w:t>
      </w:r>
      <w:r w:rsidR="0004098D">
        <w:t xml:space="preserve">ill be constructed out of an </w:t>
      </w:r>
      <w:proofErr w:type="spellStart"/>
      <w:r w:rsidR="0004098D">
        <w:t>aluminiunm</w:t>
      </w:r>
      <w:proofErr w:type="spellEnd"/>
      <w:r w:rsidR="0004098D">
        <w:t xml:space="preserve"> composite material that is </w:t>
      </w:r>
      <w:r w:rsidR="006308B7">
        <w:t>lightweight and structurally sound</w:t>
      </w:r>
      <w:r w:rsidR="006343C6">
        <w:t>. Rigid brass standoffs will provide extra support</w:t>
      </w:r>
      <w:r w:rsidR="00D32B38">
        <w:t xml:space="preserve"> to prevent the chassis from warping under </w:t>
      </w:r>
      <w:r w:rsidR="00AC3F8D">
        <w:t xml:space="preserve">external loads. Once the total weight of the Dia-Bot is known, an engineering analysis can be done on the frame to </w:t>
      </w:r>
      <w:r w:rsidR="00876450">
        <w:t>determine the</w:t>
      </w:r>
      <w:r w:rsidR="00434D34">
        <w:t xml:space="preserve"> robustness of the design.</w:t>
      </w:r>
    </w:p>
    <w:p w14:paraId="2AC5CD11" w14:textId="77777777" w:rsidR="008A6A92" w:rsidRDefault="008A6A92" w:rsidP="00900B1B">
      <w:pPr>
        <w:keepNext/>
        <w:spacing w:after="240"/>
        <w:jc w:val="center"/>
        <w:rPr>
          <w:noProof/>
        </w:rPr>
      </w:pPr>
    </w:p>
    <w:p w14:paraId="4BEDF5F9" w14:textId="6FED03A5" w:rsidR="00726E32" w:rsidRDefault="00900B1B" w:rsidP="00900B1B">
      <w:pPr>
        <w:keepNext/>
        <w:spacing w:after="240"/>
        <w:jc w:val="center"/>
      </w:pPr>
      <w:r>
        <w:rPr>
          <w:noProof/>
        </w:rPr>
        <w:drawing>
          <wp:inline distT="0" distB="0" distL="0" distR="0" wp14:anchorId="5B8C0A16" wp14:editId="62A2A975">
            <wp:extent cx="5942330" cy="3181101"/>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4">
                      <a:extLst>
                        <a:ext uri="{28A0092B-C50C-407E-A947-70E740481C1C}">
                          <a14:useLocalDpi xmlns:a14="http://schemas.microsoft.com/office/drawing/2010/main" val="0"/>
                        </a:ext>
                      </a:extLst>
                    </a:blip>
                    <a:srcRect l="3866" t="11199" r="3866" b="12464"/>
                    <a:stretch/>
                  </pic:blipFill>
                  <pic:spPr bwMode="auto">
                    <a:xfrm>
                      <a:off x="0" y="0"/>
                      <a:ext cx="5943600" cy="3181781"/>
                    </a:xfrm>
                    <a:prstGeom prst="rect">
                      <a:avLst/>
                    </a:prstGeom>
                    <a:ln>
                      <a:noFill/>
                    </a:ln>
                    <a:extLst>
                      <a:ext uri="{53640926-AAD7-44D8-BBD7-CCE9431645EC}">
                        <a14:shadowObscured xmlns:a14="http://schemas.microsoft.com/office/drawing/2010/main"/>
                      </a:ext>
                    </a:extLst>
                  </pic:spPr>
                </pic:pic>
              </a:graphicData>
            </a:graphic>
          </wp:inline>
        </w:drawing>
      </w:r>
    </w:p>
    <w:p w14:paraId="03021DE3" w14:textId="0838DC8C" w:rsidR="00D724F7" w:rsidRPr="00D724F7" w:rsidRDefault="00726E32" w:rsidP="00D724F7">
      <w:pPr>
        <w:pStyle w:val="Caption"/>
        <w:jc w:val="center"/>
        <w:rPr>
          <w:i w:val="0"/>
          <w:iCs w:val="0"/>
          <w:color w:val="auto"/>
          <w:sz w:val="22"/>
          <w:szCs w:val="22"/>
        </w:rPr>
      </w:pPr>
      <w:r w:rsidRPr="00726E32">
        <w:rPr>
          <w:b/>
          <w:bCs/>
          <w:i w:val="0"/>
          <w:iCs w:val="0"/>
          <w:color w:val="auto"/>
          <w:sz w:val="22"/>
          <w:szCs w:val="22"/>
        </w:rPr>
        <w:t xml:space="preserve">Figure </w:t>
      </w:r>
      <w:r w:rsidR="003C0DC2">
        <w:rPr>
          <w:b/>
          <w:bCs/>
          <w:i w:val="0"/>
          <w:iCs w:val="0"/>
          <w:color w:val="auto"/>
          <w:sz w:val="22"/>
          <w:szCs w:val="22"/>
        </w:rPr>
        <w:t>16</w:t>
      </w:r>
      <w:r w:rsidRPr="00726E32">
        <w:rPr>
          <w:b/>
          <w:bCs/>
          <w:i w:val="0"/>
          <w:iCs w:val="0"/>
          <w:color w:val="auto"/>
          <w:sz w:val="22"/>
          <w:szCs w:val="22"/>
        </w:rPr>
        <w:fldChar w:fldCharType="begin"/>
      </w:r>
      <w:r w:rsidRPr="00726E32">
        <w:rPr>
          <w:b/>
          <w:bCs/>
          <w:i w:val="0"/>
          <w:iCs w:val="0"/>
          <w:color w:val="auto"/>
          <w:sz w:val="22"/>
          <w:szCs w:val="22"/>
        </w:rPr>
        <w:instrText xml:space="preserve"> SEQ Figure \* ARABIC </w:instrText>
      </w:r>
      <w:r w:rsidR="00DE069A">
        <w:rPr>
          <w:b/>
          <w:bCs/>
          <w:i w:val="0"/>
          <w:iCs w:val="0"/>
          <w:color w:val="auto"/>
          <w:sz w:val="22"/>
          <w:szCs w:val="22"/>
        </w:rPr>
        <w:fldChar w:fldCharType="separate"/>
      </w:r>
      <w:r w:rsidRPr="00726E32">
        <w:rPr>
          <w:b/>
          <w:bCs/>
          <w:i w:val="0"/>
          <w:iCs w:val="0"/>
          <w:color w:val="auto"/>
          <w:sz w:val="22"/>
          <w:szCs w:val="22"/>
        </w:rPr>
        <w:fldChar w:fldCharType="end"/>
      </w:r>
      <w:r w:rsidRPr="00726E32">
        <w:rPr>
          <w:b/>
          <w:bCs/>
          <w:i w:val="0"/>
          <w:iCs w:val="0"/>
          <w:color w:val="auto"/>
          <w:sz w:val="22"/>
          <w:szCs w:val="22"/>
        </w:rPr>
        <w:t>:</w:t>
      </w:r>
      <w:r w:rsidRPr="00726E32">
        <w:rPr>
          <w:i w:val="0"/>
          <w:iCs w:val="0"/>
          <w:color w:val="auto"/>
          <w:sz w:val="22"/>
          <w:szCs w:val="22"/>
        </w:rPr>
        <w:t xml:space="preserve"> </w:t>
      </w:r>
      <w:r w:rsidR="009A2D41">
        <w:rPr>
          <w:i w:val="0"/>
          <w:iCs w:val="0"/>
          <w:color w:val="auto"/>
          <w:sz w:val="22"/>
          <w:szCs w:val="22"/>
        </w:rPr>
        <w:t xml:space="preserve">CAD Model of </w:t>
      </w:r>
      <w:r w:rsidR="00B40DDC">
        <w:rPr>
          <w:i w:val="0"/>
          <w:iCs w:val="0"/>
          <w:color w:val="auto"/>
          <w:sz w:val="22"/>
          <w:szCs w:val="22"/>
        </w:rPr>
        <w:t>a Single Side of the Chassis Design</w:t>
      </w:r>
    </w:p>
    <w:p w14:paraId="4286245E" w14:textId="0053FDE2" w:rsidR="00BC0FAF" w:rsidRDefault="00C24EA9" w:rsidP="00E54529">
      <w:r>
        <w:tab/>
      </w:r>
      <w:r w:rsidR="008A27F5">
        <w:t xml:space="preserve">Designing the suspension system </w:t>
      </w:r>
      <w:r w:rsidR="00AD62F2">
        <w:t xml:space="preserve">was </w:t>
      </w:r>
      <w:r w:rsidR="00D67EF9">
        <w:t>a difficult task</w:t>
      </w:r>
      <w:r w:rsidR="003F2BF6">
        <w:t xml:space="preserve"> for two reasons: the system cannot extend into the </w:t>
      </w:r>
      <w:r w:rsidR="00654C7D">
        <w:t>cavity where the main body of the Dia-Bot will</w:t>
      </w:r>
      <w:r w:rsidR="00A507BC">
        <w:t xml:space="preserve"> </w:t>
      </w:r>
      <w:r w:rsidR="00571FB2">
        <w:t>reside,</w:t>
      </w:r>
      <w:r w:rsidR="00A507BC">
        <w:t xml:space="preserve"> and the system cannot extend up past the plane of the </w:t>
      </w:r>
      <w:r w:rsidR="00C97786">
        <w:t>timing belt</w:t>
      </w:r>
      <w:r w:rsidR="00571FB2">
        <w:t xml:space="preserve">. Additionally, </w:t>
      </w:r>
      <w:r w:rsidR="00D72220">
        <w:t xml:space="preserve">cheap components often do </w:t>
      </w:r>
      <w:r w:rsidR="00D7113A">
        <w:t xml:space="preserve">have </w:t>
      </w:r>
      <w:r w:rsidR="00A14EE4">
        <w:t>their material properties</w:t>
      </w:r>
      <w:r w:rsidR="00D7113A">
        <w:t xml:space="preserve"> listed making it difficult to perform </w:t>
      </w:r>
      <w:r w:rsidR="00A14EE4">
        <w:t>engineering analysis for design verification before purchasing the parts.</w:t>
      </w:r>
      <w:r w:rsidR="00D84ADE">
        <w:t xml:space="preserve"> Despite the difficulties, a cheap</w:t>
      </w:r>
      <w:r w:rsidR="001A5E00">
        <w:t xml:space="preserve">, compact, and modular suspension system was developed. Seen in </w:t>
      </w:r>
      <w:r w:rsidR="001A5E00" w:rsidRPr="001A5E00">
        <w:rPr>
          <w:b/>
          <w:bCs/>
        </w:rPr>
        <w:t>Figure 1</w:t>
      </w:r>
      <w:r w:rsidR="008A6A92">
        <w:rPr>
          <w:b/>
          <w:bCs/>
        </w:rPr>
        <w:t>7</w:t>
      </w:r>
      <w:r w:rsidR="001A5E00">
        <w:t xml:space="preserve">, </w:t>
      </w:r>
      <w:r w:rsidR="00856E0F">
        <w:t>a 3D</w:t>
      </w:r>
      <w:r w:rsidR="00863360">
        <w:t>-</w:t>
      </w:r>
      <w:r w:rsidR="00856E0F">
        <w:t xml:space="preserve">printed idle </w:t>
      </w:r>
      <w:r w:rsidR="00863360">
        <w:t xml:space="preserve">pulley revolves on a suspension </w:t>
      </w:r>
      <w:r w:rsidR="00B92435">
        <w:t xml:space="preserve">bar around a fixed axle, with </w:t>
      </w:r>
      <w:r w:rsidR="00C0185D">
        <w:t>a RC Car Spring Shock</w:t>
      </w:r>
      <w:r w:rsidR="00BD59E2">
        <w:t xml:space="preserve"> providing sufficient dampening.</w:t>
      </w:r>
      <w:r w:rsidR="005176A8">
        <w:t xml:space="preserve"> The suspension system without spring shock</w:t>
      </w:r>
      <w:r w:rsidR="00873191">
        <w:t xml:space="preserve"> visualized is modeled in </w:t>
      </w:r>
      <w:r w:rsidR="00873191" w:rsidRPr="00873191">
        <w:rPr>
          <w:b/>
          <w:bCs/>
        </w:rPr>
        <w:t>Figure 16</w:t>
      </w:r>
      <w:r w:rsidR="00873191">
        <w:t>.</w:t>
      </w:r>
    </w:p>
    <w:p w14:paraId="4F7CA4D9" w14:textId="77777777" w:rsidR="003C0DC2" w:rsidRDefault="00EE711E" w:rsidP="003C0DC2">
      <w:pPr>
        <w:keepNext/>
        <w:jc w:val="center"/>
        <w:rPr>
          <w:b/>
          <w:bCs/>
          <w:szCs w:val="22"/>
        </w:rPr>
      </w:pPr>
      <w:r>
        <w:rPr>
          <w:noProof/>
        </w:rPr>
        <w:lastRenderedPageBreak/>
        <w:drawing>
          <wp:inline distT="0" distB="0" distL="0" distR="0" wp14:anchorId="0327D0F2" wp14:editId="5C46AC38">
            <wp:extent cx="4571192" cy="255341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5" cstate="print">
                      <a:extLst>
                        <a:ext uri="{28A0092B-C50C-407E-A947-70E740481C1C}">
                          <a14:useLocalDpi xmlns:a14="http://schemas.microsoft.com/office/drawing/2010/main" val="0"/>
                        </a:ext>
                      </a:extLst>
                    </a:blip>
                    <a:srcRect b="13673"/>
                    <a:stretch/>
                  </pic:blipFill>
                  <pic:spPr bwMode="auto">
                    <a:xfrm>
                      <a:off x="0" y="0"/>
                      <a:ext cx="4572000" cy="2553870"/>
                    </a:xfrm>
                    <a:prstGeom prst="rect">
                      <a:avLst/>
                    </a:prstGeom>
                    <a:ln>
                      <a:noFill/>
                    </a:ln>
                    <a:extLst>
                      <a:ext uri="{53640926-AAD7-44D8-BBD7-CCE9431645EC}">
                        <a14:shadowObscured xmlns:a14="http://schemas.microsoft.com/office/drawing/2010/main"/>
                      </a:ext>
                    </a:extLst>
                  </pic:spPr>
                </pic:pic>
              </a:graphicData>
            </a:graphic>
          </wp:inline>
        </w:drawing>
      </w:r>
    </w:p>
    <w:p w14:paraId="1A20BBB3" w14:textId="4B8569AC" w:rsidR="00C24EA9" w:rsidRPr="003C0DC2" w:rsidRDefault="00726E32" w:rsidP="003C0DC2">
      <w:pPr>
        <w:keepNext/>
        <w:spacing w:after="240"/>
        <w:jc w:val="center"/>
      </w:pPr>
      <w:r w:rsidRPr="003C0DC2">
        <w:rPr>
          <w:b/>
          <w:bCs/>
          <w:szCs w:val="22"/>
        </w:rPr>
        <w:t xml:space="preserve">Figure </w:t>
      </w:r>
      <w:r w:rsidR="00032666" w:rsidRPr="003C0DC2">
        <w:rPr>
          <w:b/>
          <w:bCs/>
          <w:szCs w:val="22"/>
        </w:rPr>
        <w:t>17</w:t>
      </w:r>
      <w:r w:rsidRPr="003C0DC2">
        <w:rPr>
          <w:b/>
          <w:bCs/>
          <w:szCs w:val="22"/>
        </w:rPr>
        <w:fldChar w:fldCharType="begin"/>
      </w:r>
      <w:r w:rsidRPr="003C0DC2">
        <w:rPr>
          <w:b/>
          <w:bCs/>
          <w:szCs w:val="22"/>
        </w:rPr>
        <w:instrText xml:space="preserve"> SEQ Figure \* ARABIC </w:instrText>
      </w:r>
      <w:r w:rsidR="00DE069A">
        <w:rPr>
          <w:b/>
          <w:bCs/>
          <w:szCs w:val="22"/>
        </w:rPr>
        <w:fldChar w:fldCharType="separate"/>
      </w:r>
      <w:r w:rsidRPr="003C0DC2">
        <w:rPr>
          <w:b/>
          <w:bCs/>
          <w:szCs w:val="22"/>
        </w:rPr>
        <w:fldChar w:fldCharType="end"/>
      </w:r>
      <w:r w:rsidRPr="003C0DC2">
        <w:rPr>
          <w:b/>
          <w:bCs/>
          <w:szCs w:val="22"/>
        </w:rPr>
        <w:t>:</w:t>
      </w:r>
      <w:r w:rsidRPr="003C0DC2">
        <w:rPr>
          <w:szCs w:val="22"/>
        </w:rPr>
        <w:t xml:space="preserve"> Suspension</w:t>
      </w:r>
      <w:r w:rsidRPr="00726E32">
        <w:rPr>
          <w:szCs w:val="22"/>
        </w:rPr>
        <w:t xml:space="preserve"> System Sketch</w:t>
      </w:r>
    </w:p>
    <w:p w14:paraId="5B4FE4AC" w14:textId="3009175B" w:rsidR="004C57BA" w:rsidRDefault="004C57BA" w:rsidP="00E54529">
      <w:r>
        <w:tab/>
        <w:t>Retracting the propulsion system to allow the Dia-Bot</w:t>
      </w:r>
      <w:r w:rsidR="002B715D">
        <w:t xml:space="preserve"> to lie </w:t>
      </w:r>
      <w:r w:rsidR="00A123D8">
        <w:t>flat on a conveyor surface is a difficult task, and one that</w:t>
      </w:r>
      <w:r w:rsidR="00230BF0">
        <w:t xml:space="preserve"> can only be reliably </w:t>
      </w:r>
      <w:r w:rsidR="001E2D36">
        <w:t xml:space="preserve">completed </w:t>
      </w:r>
      <w:r w:rsidR="00A35359">
        <w:t xml:space="preserve">once the main body is designed. </w:t>
      </w:r>
      <w:r w:rsidR="007E057A">
        <w:t xml:space="preserve">However, </w:t>
      </w:r>
      <w:r w:rsidR="00043B40">
        <w:t>some concepts have been discussed</w:t>
      </w:r>
      <w:r w:rsidR="00AE2719">
        <w:t>.</w:t>
      </w:r>
      <w:r w:rsidR="00AE2719" w:rsidRPr="643B0C7F">
        <w:rPr>
          <w:rFonts w:ascii="Calibri" w:hAnsi="Calibri"/>
        </w:rPr>
        <w:t xml:space="preserve"> </w:t>
      </w:r>
      <w:r w:rsidR="6BF4D7AD" w:rsidRPr="643B0C7F">
        <w:rPr>
          <w:rFonts w:ascii="Calibri" w:hAnsi="Calibri"/>
        </w:rPr>
        <w:t>The body will be interchangeable to support the new modular system.</w:t>
      </w:r>
      <w:r w:rsidR="00AE2719">
        <w:t xml:space="preserve"> </w:t>
      </w:r>
      <w:r w:rsidR="33719E33">
        <w:t>Our design approach</w:t>
      </w:r>
      <w:r w:rsidR="005D623A">
        <w:t xml:space="preserve"> is to </w:t>
      </w:r>
      <w:r w:rsidR="00BE2F96">
        <w:t xml:space="preserve">attach the chassis to the main body with a linear slide and </w:t>
      </w:r>
      <w:r w:rsidR="009F1CAC">
        <w:t>mechanical lock</w:t>
      </w:r>
      <w:r w:rsidR="00CB68C0">
        <w:t xml:space="preserve"> as seen </w:t>
      </w:r>
      <w:r w:rsidR="00781186">
        <w:t xml:space="preserve">in </w:t>
      </w:r>
      <w:r w:rsidR="00781186" w:rsidRPr="003E05DC">
        <w:rPr>
          <w:b/>
          <w:bCs/>
        </w:rPr>
        <w:t>Figure</w:t>
      </w:r>
      <w:r w:rsidR="00450FEF">
        <w:rPr>
          <w:b/>
          <w:bCs/>
        </w:rPr>
        <w:t>s</w:t>
      </w:r>
      <w:r w:rsidR="00781186" w:rsidRPr="003E05DC">
        <w:rPr>
          <w:b/>
        </w:rPr>
        <w:t xml:space="preserve"> </w:t>
      </w:r>
      <w:r w:rsidR="00046427">
        <w:rPr>
          <w:b/>
          <w:bCs/>
        </w:rPr>
        <w:t>18</w:t>
      </w:r>
      <w:r w:rsidR="00450FEF">
        <w:rPr>
          <w:b/>
          <w:bCs/>
        </w:rPr>
        <w:t xml:space="preserve"> </w:t>
      </w:r>
      <w:r w:rsidR="00450FEF">
        <w:t>and</w:t>
      </w:r>
      <w:r w:rsidR="00450FEF">
        <w:rPr>
          <w:b/>
          <w:bCs/>
        </w:rPr>
        <w:t xml:space="preserve"> 19</w:t>
      </w:r>
      <w:r w:rsidR="009F1CAC">
        <w:t>. This would allow a user to manually r</w:t>
      </w:r>
      <w:r w:rsidR="51A43B5B">
        <w:t>emove</w:t>
      </w:r>
      <w:r w:rsidR="009F1CAC">
        <w:t xml:space="preserve"> the </w:t>
      </w:r>
      <w:r w:rsidR="009C7E74">
        <w:t xml:space="preserve">main body </w:t>
      </w:r>
      <w:r w:rsidR="5995A18A">
        <w:t>from</w:t>
      </w:r>
      <w:r w:rsidR="009C7E74">
        <w:t xml:space="preserve"> to the chassis</w:t>
      </w:r>
      <w:r w:rsidR="6BDDA63D">
        <w:t xml:space="preserve"> to use as a standalone sensor apparatus or to attach a different drive module</w:t>
      </w:r>
      <w:r w:rsidR="00864AB8">
        <w:t>.</w:t>
      </w:r>
      <w:r w:rsidR="00E96CC5">
        <w:t xml:space="preserve"> While it is possible to automate this process with a servo,</w:t>
      </w:r>
      <w:r w:rsidR="00CE2F67">
        <w:t xml:space="preserve"> </w:t>
      </w:r>
      <w:r w:rsidR="00BD3C57">
        <w:t>we do not believe that the convenience outweighs the added complexity.</w:t>
      </w:r>
      <w:r w:rsidR="4C827880">
        <w:t xml:space="preserve"> The system will use two guide rails</w:t>
      </w:r>
      <w:r w:rsidR="00D2292D">
        <w:t>, s</w:t>
      </w:r>
      <w:r w:rsidR="00942BEB">
        <w:t>hown</w:t>
      </w:r>
      <w:r w:rsidR="00D2292D">
        <w:t xml:space="preserve"> in </w:t>
      </w:r>
      <w:r w:rsidR="003E05DC" w:rsidRPr="003E05DC">
        <w:rPr>
          <w:b/>
          <w:bCs/>
        </w:rPr>
        <w:t xml:space="preserve">Figure </w:t>
      </w:r>
      <w:r w:rsidR="00450FEF">
        <w:rPr>
          <w:b/>
          <w:bCs/>
        </w:rPr>
        <w:t>20</w:t>
      </w:r>
      <w:r w:rsidR="4C827880">
        <w:t xml:space="preserve"> with one attaching to each side of the chassis as well as four slides</w:t>
      </w:r>
      <w:r w:rsidR="00942BEB">
        <w:t xml:space="preserve">, shown in </w:t>
      </w:r>
      <w:r w:rsidR="00942BEB" w:rsidRPr="00046427">
        <w:rPr>
          <w:b/>
        </w:rPr>
        <w:t xml:space="preserve">Figure </w:t>
      </w:r>
      <w:r w:rsidR="00450FEF">
        <w:rPr>
          <w:b/>
          <w:bCs/>
        </w:rPr>
        <w:t>21</w:t>
      </w:r>
      <w:r w:rsidR="00046427">
        <w:rPr>
          <w:b/>
          <w:bCs/>
        </w:rPr>
        <w:t>,</w:t>
      </w:r>
      <w:r w:rsidR="4C827880">
        <w:t xml:space="preserve"> which will b</w:t>
      </w:r>
      <w:r w:rsidR="4F385806">
        <w:t>e integrated into the main body. Once on the rails, the body will be able to lock into po</w:t>
      </w:r>
      <w:r w:rsidR="312B40AD">
        <w:t>sition using a screw-on turn latch</w:t>
      </w:r>
      <w:r w:rsidR="3AFEB2AF">
        <w:t xml:space="preserve"> that will fit into a cut out slot in the chassis frame. This will inhibit motion in both the forward and backward direction while allowing for easy access for the operator. </w:t>
      </w:r>
    </w:p>
    <w:p w14:paraId="0FC087F1" w14:textId="682BE311" w:rsidR="003A00F1" w:rsidRDefault="003A00F1" w:rsidP="00E54529"/>
    <w:p w14:paraId="164C48E0" w14:textId="079481FC" w:rsidR="00BA4CBC" w:rsidRDefault="00BA4CBC" w:rsidP="00F5055B">
      <w:pPr>
        <w:jc w:val="center"/>
        <w:rPr>
          <w:noProof/>
        </w:rPr>
      </w:pPr>
    </w:p>
    <w:p w14:paraId="28136DE7" w14:textId="10EAFD23" w:rsidR="001D1213" w:rsidRDefault="001D1213" w:rsidP="00F5055B">
      <w:pPr>
        <w:jc w:val="center"/>
        <w:rPr>
          <w:noProof/>
        </w:rPr>
      </w:pPr>
    </w:p>
    <w:p w14:paraId="6967D5DD" w14:textId="7295E27C" w:rsidR="00F5055B" w:rsidRDefault="00F5055B" w:rsidP="001D1213">
      <w:pPr>
        <w:jc w:val="center"/>
      </w:pPr>
    </w:p>
    <w:p w14:paraId="4FB17698" w14:textId="26F1F448" w:rsidR="00D6555D" w:rsidRDefault="003067E8" w:rsidP="00D6555D">
      <w:pPr>
        <w:keepNext/>
        <w:jc w:val="center"/>
      </w:pPr>
      <w:r w:rsidRPr="003067E8">
        <w:rPr>
          <w:noProof/>
        </w:rPr>
        <w:lastRenderedPageBreak/>
        <w:drawing>
          <wp:inline distT="0" distB="0" distL="0" distR="0" wp14:anchorId="724A70F4" wp14:editId="31F200E2">
            <wp:extent cx="3181739" cy="2530690"/>
            <wp:effectExtent l="0" t="0" r="6350" b="0"/>
            <wp:docPr id="49" name="Picture 9" descr="Diagram, engineering drawing&#10;&#10;Description automatically generated">
              <a:extLst xmlns:a="http://schemas.openxmlformats.org/drawingml/2006/main">
                <a:ext uri="{FF2B5EF4-FFF2-40B4-BE49-F238E27FC236}">
                  <a16:creationId xmlns:a16="http://schemas.microsoft.com/office/drawing/2014/main" id="{D6E89738-6985-6340-84F3-AFF45D603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 engineering drawing&#10;&#10;Description automatically generated">
                      <a:extLst>
                        <a:ext uri="{FF2B5EF4-FFF2-40B4-BE49-F238E27FC236}">
                          <a16:creationId xmlns:a16="http://schemas.microsoft.com/office/drawing/2014/main" id="{D6E89738-6985-6340-84F3-AFF45D603DBB}"/>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0067" cy="2545268"/>
                    </a:xfrm>
                    <a:prstGeom prst="rect">
                      <a:avLst/>
                    </a:prstGeom>
                  </pic:spPr>
                </pic:pic>
              </a:graphicData>
            </a:graphic>
          </wp:inline>
        </w:drawing>
      </w:r>
      <w:r w:rsidR="00823428">
        <w:t xml:space="preserve">  </w:t>
      </w:r>
      <w:r w:rsidR="00E523F2" w:rsidRPr="003067E8">
        <w:rPr>
          <w:noProof/>
        </w:rPr>
        <w:drawing>
          <wp:inline distT="0" distB="0" distL="0" distR="0" wp14:anchorId="4E499782" wp14:editId="6F1D894D">
            <wp:extent cx="2590800" cy="1634248"/>
            <wp:effectExtent l="0" t="0" r="0" b="4445"/>
            <wp:docPr id="50" name="Content Placeholder 5" descr="Diagram&#10;&#10;Description automatically generated">
              <a:extLst xmlns:a="http://schemas.openxmlformats.org/drawingml/2006/main">
                <a:ext uri="{FF2B5EF4-FFF2-40B4-BE49-F238E27FC236}">
                  <a16:creationId xmlns:a16="http://schemas.microsoft.com/office/drawing/2014/main" id="{AF76FAA3-8348-5A4A-B84B-EAE0B578E4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Diagram&#10;&#10;Description automatically generated">
                      <a:extLst>
                        <a:ext uri="{FF2B5EF4-FFF2-40B4-BE49-F238E27FC236}">
                          <a16:creationId xmlns:a16="http://schemas.microsoft.com/office/drawing/2014/main" id="{AF76FAA3-8348-5A4A-B84B-EAE0B578E478}"/>
                        </a:ext>
                      </a:extLst>
                    </pic:cNvPr>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3573" cy="1654921"/>
                    </a:xfrm>
                    <a:prstGeom prst="rect">
                      <a:avLst/>
                    </a:prstGeom>
                  </pic:spPr>
                </pic:pic>
              </a:graphicData>
            </a:graphic>
          </wp:inline>
        </w:drawing>
      </w:r>
    </w:p>
    <w:p w14:paraId="47F6C5EB" w14:textId="710E280E" w:rsidR="00DF71BE" w:rsidRPr="00450FEF" w:rsidRDefault="00D6555D" w:rsidP="00450FEF">
      <w:pPr>
        <w:pStyle w:val="Caption"/>
        <w:jc w:val="center"/>
        <w:rPr>
          <w:i w:val="0"/>
          <w:color w:val="auto"/>
          <w:sz w:val="22"/>
          <w:szCs w:val="22"/>
        </w:rPr>
      </w:pPr>
      <w:r w:rsidRPr="00D6555D">
        <w:rPr>
          <w:b/>
          <w:bCs/>
          <w:i w:val="0"/>
          <w:iCs w:val="0"/>
          <w:color w:val="auto"/>
          <w:sz w:val="22"/>
          <w:szCs w:val="22"/>
        </w:rPr>
        <w:t xml:space="preserve">Figure </w:t>
      </w:r>
      <w:r w:rsidR="008A6A92">
        <w:rPr>
          <w:b/>
          <w:bCs/>
          <w:i w:val="0"/>
          <w:iCs w:val="0"/>
          <w:color w:val="auto"/>
          <w:sz w:val="22"/>
          <w:szCs w:val="22"/>
        </w:rPr>
        <w:t>18</w:t>
      </w:r>
      <w:r w:rsidRPr="00D6555D">
        <w:rPr>
          <w:b/>
          <w:bCs/>
          <w:i w:val="0"/>
          <w:iCs w:val="0"/>
          <w:color w:val="auto"/>
          <w:sz w:val="22"/>
          <w:szCs w:val="22"/>
        </w:rPr>
        <w:t>:</w:t>
      </w:r>
      <w:r w:rsidRPr="00D6555D">
        <w:rPr>
          <w:i w:val="0"/>
          <w:iCs w:val="0"/>
          <w:color w:val="auto"/>
          <w:sz w:val="22"/>
          <w:szCs w:val="22"/>
        </w:rPr>
        <w:t xml:space="preserve"> Modular Body Design</w:t>
      </w:r>
      <w:r w:rsidR="0040290D">
        <w:rPr>
          <w:i w:val="0"/>
          <w:iCs w:val="0"/>
          <w:color w:val="auto"/>
          <w:sz w:val="22"/>
          <w:szCs w:val="22"/>
        </w:rPr>
        <w:tab/>
      </w:r>
      <w:r w:rsidR="0040290D">
        <w:rPr>
          <w:i w:val="0"/>
          <w:iCs w:val="0"/>
          <w:color w:val="auto"/>
          <w:sz w:val="22"/>
          <w:szCs w:val="22"/>
        </w:rPr>
        <w:tab/>
      </w:r>
      <w:r w:rsidR="00823428">
        <w:rPr>
          <w:i w:val="0"/>
          <w:iCs w:val="0"/>
          <w:color w:val="auto"/>
          <w:sz w:val="22"/>
          <w:szCs w:val="22"/>
        </w:rPr>
        <w:tab/>
      </w:r>
      <w:r w:rsidR="00823428">
        <w:rPr>
          <w:i w:val="0"/>
          <w:iCs w:val="0"/>
          <w:color w:val="auto"/>
          <w:sz w:val="22"/>
          <w:szCs w:val="22"/>
        </w:rPr>
        <w:tab/>
      </w:r>
      <w:r w:rsidRPr="00E523F2">
        <w:rPr>
          <w:b/>
          <w:bCs/>
          <w:i w:val="0"/>
          <w:iCs w:val="0"/>
          <w:color w:val="auto"/>
          <w:sz w:val="22"/>
          <w:szCs w:val="22"/>
        </w:rPr>
        <w:t xml:space="preserve">Figure </w:t>
      </w:r>
      <w:r w:rsidR="008A6A92">
        <w:rPr>
          <w:b/>
          <w:bCs/>
          <w:i w:val="0"/>
          <w:iCs w:val="0"/>
          <w:color w:val="auto"/>
          <w:sz w:val="22"/>
          <w:szCs w:val="22"/>
        </w:rPr>
        <w:t>19</w:t>
      </w:r>
      <w:r w:rsidRPr="00E523F2">
        <w:rPr>
          <w:b/>
          <w:bCs/>
          <w:i w:val="0"/>
          <w:iCs w:val="0"/>
          <w:color w:val="auto"/>
          <w:sz w:val="22"/>
          <w:szCs w:val="22"/>
        </w:rPr>
        <w:t>:</w:t>
      </w:r>
      <w:r w:rsidRPr="00D6555D">
        <w:rPr>
          <w:i w:val="0"/>
          <w:iCs w:val="0"/>
          <w:color w:val="auto"/>
          <w:sz w:val="22"/>
          <w:szCs w:val="22"/>
        </w:rPr>
        <w:t xml:space="preserve"> Modular Body Design Side Profile</w:t>
      </w:r>
    </w:p>
    <w:p w14:paraId="6B85FDB4" w14:textId="77777777" w:rsidR="00DF71BE" w:rsidRDefault="4D4D2275" w:rsidP="00450FEF">
      <w:pPr>
        <w:keepNext/>
        <w:ind w:firstLine="720"/>
      </w:pPr>
      <w:r>
        <w:rPr>
          <w:noProof/>
        </w:rPr>
        <w:drawing>
          <wp:anchor distT="0" distB="0" distL="114300" distR="114300" simplePos="0" relativeHeight="251658247" behindDoc="0" locked="0" layoutInCell="1" allowOverlap="1" wp14:anchorId="1470860C" wp14:editId="6C383DCC">
            <wp:simplePos x="0" y="0"/>
            <wp:positionH relativeFrom="column">
              <wp:posOffset>1219200</wp:posOffset>
            </wp:positionH>
            <wp:positionV relativeFrom="paragraph">
              <wp:posOffset>-5080</wp:posOffset>
            </wp:positionV>
            <wp:extent cx="3946849" cy="2392777"/>
            <wp:effectExtent l="0" t="0" r="3175" b="0"/>
            <wp:wrapTopAndBottom/>
            <wp:docPr id="949025413" name="Picture 9490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6849" cy="2392777"/>
                    </a:xfrm>
                    <a:prstGeom prst="rect">
                      <a:avLst/>
                    </a:prstGeom>
                  </pic:spPr>
                </pic:pic>
              </a:graphicData>
            </a:graphic>
            <wp14:sizeRelH relativeFrom="page">
              <wp14:pctWidth>0</wp14:pctWidth>
            </wp14:sizeRelH>
            <wp14:sizeRelV relativeFrom="page">
              <wp14:pctHeight>0</wp14:pctHeight>
            </wp14:sizeRelV>
          </wp:anchor>
        </w:drawing>
      </w:r>
    </w:p>
    <w:p w14:paraId="7A007190" w14:textId="5CD00BCD" w:rsidR="4D4D2275" w:rsidRPr="00DF71BE" w:rsidRDefault="00450FEF" w:rsidP="00DF71BE">
      <w:pPr>
        <w:pStyle w:val="Caption"/>
        <w:jc w:val="center"/>
        <w:rPr>
          <w:i w:val="0"/>
          <w:iCs w:val="0"/>
          <w:color w:val="auto"/>
          <w:sz w:val="22"/>
          <w:szCs w:val="22"/>
        </w:rPr>
      </w:pPr>
      <w:r>
        <w:rPr>
          <w:noProof/>
        </w:rPr>
        <w:drawing>
          <wp:anchor distT="0" distB="0" distL="114300" distR="114300" simplePos="0" relativeHeight="251658246" behindDoc="0" locked="0" layoutInCell="1" allowOverlap="1" wp14:anchorId="3C16F5A6" wp14:editId="355C91B2">
            <wp:simplePos x="0" y="0"/>
            <wp:positionH relativeFrom="column">
              <wp:posOffset>1218924</wp:posOffset>
            </wp:positionH>
            <wp:positionV relativeFrom="paragraph">
              <wp:posOffset>283320</wp:posOffset>
            </wp:positionV>
            <wp:extent cx="3629609" cy="2340675"/>
            <wp:effectExtent l="0" t="0" r="3175" b="0"/>
            <wp:wrapTopAndBottom/>
            <wp:docPr id="1939333488" name="Picture 193933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8763" t="8772" r="11672" b="6300"/>
                    <a:stretch/>
                  </pic:blipFill>
                  <pic:spPr bwMode="auto">
                    <a:xfrm>
                      <a:off x="0" y="0"/>
                      <a:ext cx="3629609" cy="234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1BE" w:rsidRPr="00DF71BE">
        <w:rPr>
          <w:b/>
          <w:bCs/>
          <w:i w:val="0"/>
          <w:iCs w:val="0"/>
          <w:color w:val="auto"/>
          <w:sz w:val="22"/>
          <w:szCs w:val="22"/>
        </w:rPr>
        <w:t xml:space="preserve">Figure </w:t>
      </w:r>
      <w:r>
        <w:rPr>
          <w:b/>
          <w:bCs/>
          <w:i w:val="0"/>
          <w:iCs w:val="0"/>
          <w:color w:val="auto"/>
          <w:sz w:val="22"/>
          <w:szCs w:val="22"/>
        </w:rPr>
        <w:t>20</w:t>
      </w:r>
      <w:r w:rsidR="00DF71BE" w:rsidRPr="00DF71BE">
        <w:rPr>
          <w:b/>
          <w:bCs/>
          <w:i w:val="0"/>
          <w:iCs w:val="0"/>
          <w:color w:val="auto"/>
          <w:sz w:val="22"/>
          <w:szCs w:val="22"/>
        </w:rPr>
        <w:fldChar w:fldCharType="begin"/>
      </w:r>
      <w:r w:rsidR="00DF71BE" w:rsidRPr="00DF71BE">
        <w:rPr>
          <w:b/>
          <w:bCs/>
          <w:i w:val="0"/>
          <w:iCs w:val="0"/>
          <w:color w:val="auto"/>
          <w:sz w:val="22"/>
          <w:szCs w:val="22"/>
        </w:rPr>
        <w:instrText xml:space="preserve"> SEQ Figure \* ARABIC </w:instrText>
      </w:r>
      <w:r w:rsidR="00DE069A">
        <w:rPr>
          <w:b/>
          <w:bCs/>
          <w:i w:val="0"/>
          <w:iCs w:val="0"/>
          <w:color w:val="auto"/>
          <w:sz w:val="22"/>
          <w:szCs w:val="22"/>
        </w:rPr>
        <w:fldChar w:fldCharType="separate"/>
      </w:r>
      <w:r w:rsidR="00DF71BE" w:rsidRPr="00DF71BE">
        <w:rPr>
          <w:b/>
          <w:bCs/>
          <w:i w:val="0"/>
          <w:iCs w:val="0"/>
          <w:color w:val="auto"/>
          <w:sz w:val="22"/>
          <w:szCs w:val="22"/>
        </w:rPr>
        <w:fldChar w:fldCharType="end"/>
      </w:r>
      <w:r w:rsidR="00DF71BE" w:rsidRPr="00DF71BE">
        <w:rPr>
          <w:b/>
          <w:bCs/>
          <w:i w:val="0"/>
          <w:iCs w:val="0"/>
          <w:color w:val="auto"/>
          <w:sz w:val="22"/>
          <w:szCs w:val="22"/>
        </w:rPr>
        <w:t>:</w:t>
      </w:r>
      <w:r w:rsidR="00DF71BE" w:rsidRPr="00DF71BE">
        <w:rPr>
          <w:i w:val="0"/>
          <w:iCs w:val="0"/>
          <w:color w:val="auto"/>
          <w:sz w:val="22"/>
          <w:szCs w:val="22"/>
        </w:rPr>
        <w:t xml:space="preserve"> Chassis Guide Rail</w:t>
      </w:r>
    </w:p>
    <w:p w14:paraId="514E3805" w14:textId="119CD317" w:rsidR="000F0E17" w:rsidRDefault="00450FEF" w:rsidP="00450FEF">
      <w:pPr>
        <w:pStyle w:val="Caption"/>
        <w:jc w:val="center"/>
        <w:rPr>
          <w:i w:val="0"/>
          <w:color w:val="auto"/>
          <w:sz w:val="22"/>
          <w:szCs w:val="22"/>
        </w:rPr>
      </w:pPr>
      <w:r w:rsidRPr="00DF71BE">
        <w:rPr>
          <w:b/>
          <w:bCs/>
          <w:i w:val="0"/>
          <w:iCs w:val="0"/>
          <w:color w:val="auto"/>
          <w:sz w:val="22"/>
          <w:szCs w:val="22"/>
        </w:rPr>
        <w:lastRenderedPageBreak/>
        <w:t xml:space="preserve">Figure </w:t>
      </w:r>
      <w:r>
        <w:rPr>
          <w:b/>
          <w:bCs/>
          <w:i w:val="0"/>
          <w:iCs w:val="0"/>
          <w:color w:val="auto"/>
          <w:sz w:val="22"/>
          <w:szCs w:val="22"/>
        </w:rPr>
        <w:t>21</w:t>
      </w:r>
      <w:r w:rsidRPr="00DF71BE">
        <w:rPr>
          <w:b/>
          <w:bCs/>
          <w:i w:val="0"/>
          <w:iCs w:val="0"/>
          <w:color w:val="auto"/>
          <w:sz w:val="22"/>
          <w:szCs w:val="22"/>
        </w:rPr>
        <w:t>:</w:t>
      </w:r>
      <w:r w:rsidRPr="00DF71BE">
        <w:rPr>
          <w:i w:val="0"/>
          <w:iCs w:val="0"/>
          <w:color w:val="auto"/>
          <w:sz w:val="22"/>
          <w:szCs w:val="22"/>
        </w:rPr>
        <w:t xml:space="preserve"> Main Body Slide Attachment</w:t>
      </w:r>
    </w:p>
    <w:p w14:paraId="71C27E23" w14:textId="77777777" w:rsidR="00450FEF" w:rsidRPr="00450FEF" w:rsidRDefault="00450FEF" w:rsidP="00450FEF"/>
    <w:p w14:paraId="123E09FA" w14:textId="116E7266" w:rsidR="00996AAA" w:rsidRDefault="00044EAB" w:rsidP="00F21089">
      <w:r>
        <w:t xml:space="preserve">B. </w:t>
      </w:r>
      <w:r w:rsidR="00F21089">
        <w:t>Electrical Concept</w:t>
      </w:r>
    </w:p>
    <w:p w14:paraId="6D971A25" w14:textId="3D629891" w:rsidR="00D34522" w:rsidRDefault="001E13D7" w:rsidP="00F21089">
      <w:r>
        <w:tab/>
      </w:r>
      <w:r w:rsidR="006D3174">
        <w:t xml:space="preserve">The electrical subsystem must support the </w:t>
      </w:r>
      <w:r w:rsidR="00E744AE">
        <w:t xml:space="preserve">robot’s ability to move through the system, send real-time data to </w:t>
      </w:r>
      <w:r w:rsidR="00464842">
        <w:t xml:space="preserve">and receive controls from </w:t>
      </w:r>
      <w:r w:rsidR="00E744AE">
        <w:t xml:space="preserve">the </w:t>
      </w:r>
      <w:r w:rsidR="00002009">
        <w:t>operator</w:t>
      </w:r>
      <w:r w:rsidR="00B77CA2">
        <w:t xml:space="preserve">, and </w:t>
      </w:r>
      <w:r w:rsidR="00F31A29">
        <w:t xml:space="preserve">track its position. To accomplish these </w:t>
      </w:r>
      <w:r w:rsidR="00AC0DBC">
        <w:t xml:space="preserve">functions, </w:t>
      </w:r>
      <w:r w:rsidR="000477EA">
        <w:t>the team must</w:t>
      </w:r>
      <w:r w:rsidR="00AC0DBC">
        <w:t xml:space="preserve"> recognize </w:t>
      </w:r>
      <w:r w:rsidR="00D3320E">
        <w:t xml:space="preserve">the requirements necessary </w:t>
      </w:r>
      <w:r w:rsidR="0093114F">
        <w:t xml:space="preserve">such as a mobile power source, a rechargeable power source, </w:t>
      </w:r>
      <w:r w:rsidR="00B2098F">
        <w:t>movement generators</w:t>
      </w:r>
      <w:r w:rsidR="00DF6562">
        <w:t xml:space="preserve"> (for the </w:t>
      </w:r>
      <w:r w:rsidR="00A62041">
        <w:t>treads</w:t>
      </w:r>
      <w:r w:rsidR="000477EA">
        <w:t xml:space="preserve"> and</w:t>
      </w:r>
      <w:r w:rsidR="00C12219">
        <w:t xml:space="preserve"> </w:t>
      </w:r>
      <w:r w:rsidR="00EB222B">
        <w:t>camera</w:t>
      </w:r>
      <w:r w:rsidR="00614DCF">
        <w:t xml:space="preserve">), </w:t>
      </w:r>
      <w:r w:rsidR="00777A4F">
        <w:t>a light source for the camera,</w:t>
      </w:r>
      <w:r w:rsidR="00EB222B">
        <w:t xml:space="preserve"> a user interface</w:t>
      </w:r>
      <w:r w:rsidR="006D6A38">
        <w:t xml:space="preserve"> with the ability to control </w:t>
      </w:r>
      <w:r w:rsidR="00B84C50">
        <w:t>the features in real time</w:t>
      </w:r>
      <w:r w:rsidR="00217BB3">
        <w:t>,</w:t>
      </w:r>
      <w:r w:rsidR="00B84C50">
        <w:t xml:space="preserve"> and a</w:t>
      </w:r>
      <w:r w:rsidR="000477EA">
        <w:t>n embedded</w:t>
      </w:r>
      <w:r w:rsidR="00B84C50">
        <w:t xml:space="preserve"> processing center</w:t>
      </w:r>
      <w:r w:rsidR="00190B3F">
        <w:t xml:space="preserve"> on the robot</w:t>
      </w:r>
      <w:r w:rsidR="002A32F8">
        <w:t>.</w:t>
      </w:r>
      <w:r w:rsidR="00777A4F">
        <w:t xml:space="preserve"> </w:t>
      </w:r>
      <w:r w:rsidR="00B84C50">
        <w:t xml:space="preserve">As we consider </w:t>
      </w:r>
      <w:r w:rsidR="00190B3F">
        <w:t>the electrical subsystem’s requirements</w:t>
      </w:r>
      <w:r w:rsidR="00EB4C81">
        <w:t xml:space="preserve">, we made an evaluation matrix for </w:t>
      </w:r>
      <w:r w:rsidR="00CE33CB">
        <w:t xml:space="preserve">the </w:t>
      </w:r>
      <w:r w:rsidR="00CE36BC">
        <w:t xml:space="preserve">location positioning, </w:t>
      </w:r>
      <w:r w:rsidR="0029487A">
        <w:t>movement generation,</w:t>
      </w:r>
      <w:r w:rsidR="00CE36BC">
        <w:t xml:space="preserve"> </w:t>
      </w:r>
      <w:r w:rsidR="00CE33CB">
        <w:t xml:space="preserve">processing center, </w:t>
      </w:r>
      <w:r w:rsidR="00EE56CE">
        <w:t xml:space="preserve">power source, </w:t>
      </w:r>
      <w:r w:rsidR="00A02E47">
        <w:t xml:space="preserve">real-time access to </w:t>
      </w:r>
      <w:r w:rsidR="00E350BE">
        <w:t>Dia-Bot</w:t>
      </w:r>
      <w:r w:rsidR="00A02E47">
        <w:t xml:space="preserve"> data</w:t>
      </w:r>
      <w:r w:rsidR="00DE71A7">
        <w:t>, and</w:t>
      </w:r>
      <w:r w:rsidR="00B22453">
        <w:t xml:space="preserve"> </w:t>
      </w:r>
      <w:r w:rsidR="00864E69">
        <w:t>user interface</w:t>
      </w:r>
      <w:r w:rsidR="00DB2FF0">
        <w:t xml:space="preserve">. </w:t>
      </w:r>
      <w:r w:rsidR="003D6B3B">
        <w:t xml:space="preserve">Below are the </w:t>
      </w:r>
      <w:r w:rsidR="00CE36BC">
        <w:t>six</w:t>
      </w:r>
      <w:r w:rsidR="00DA1CDA">
        <w:t xml:space="preserve"> </w:t>
      </w:r>
      <w:r w:rsidR="006F3F10">
        <w:t xml:space="preserve">evaluation matrices used to </w:t>
      </w:r>
      <w:r w:rsidR="001F1A58">
        <w:t xml:space="preserve">formulate a design for each of these </w:t>
      </w:r>
      <w:r w:rsidR="006F5648">
        <w:t xml:space="preserve">critical </w:t>
      </w:r>
      <w:r w:rsidR="00B240A6">
        <w:t>task</w:t>
      </w:r>
      <w:r w:rsidR="00B04153">
        <w:t>s.</w:t>
      </w:r>
      <w:r w:rsidR="00464842">
        <w:br/>
      </w:r>
      <w:r w:rsidR="00B04153">
        <w:t xml:space="preserve"> </w:t>
      </w:r>
    </w:p>
    <w:p w14:paraId="2A686D88" w14:textId="62659933" w:rsidR="00BD0B18" w:rsidRPr="00BD0B18" w:rsidRDefault="00BD0B18" w:rsidP="00BD0B18">
      <w:pPr>
        <w:pStyle w:val="Caption"/>
        <w:keepNext/>
        <w:jc w:val="center"/>
        <w:rPr>
          <w:i w:val="0"/>
          <w:iCs w:val="0"/>
          <w:color w:val="auto"/>
          <w:sz w:val="22"/>
          <w:szCs w:val="22"/>
        </w:rPr>
      </w:pPr>
      <w:r w:rsidRPr="00BD0B18">
        <w:rPr>
          <w:b/>
          <w:bCs/>
          <w:i w:val="0"/>
          <w:iCs w:val="0"/>
          <w:color w:val="auto"/>
          <w:sz w:val="22"/>
          <w:szCs w:val="22"/>
        </w:rPr>
        <w:t xml:space="preserve">Table </w:t>
      </w:r>
      <w:r w:rsidRPr="00BD0B18">
        <w:rPr>
          <w:b/>
          <w:bCs/>
          <w:i w:val="0"/>
          <w:iCs w:val="0"/>
          <w:color w:val="auto"/>
          <w:sz w:val="22"/>
          <w:szCs w:val="22"/>
        </w:rPr>
        <w:fldChar w:fldCharType="begin"/>
      </w:r>
      <w:r w:rsidRPr="00BD0B18">
        <w:rPr>
          <w:b/>
          <w:bCs/>
          <w:i w:val="0"/>
          <w:iCs w:val="0"/>
          <w:color w:val="auto"/>
          <w:sz w:val="22"/>
          <w:szCs w:val="22"/>
        </w:rPr>
        <w:instrText xml:space="preserve"> SEQ Table \* ARABIC </w:instrText>
      </w:r>
      <w:r w:rsidRPr="00BD0B18">
        <w:rPr>
          <w:b/>
          <w:bCs/>
          <w:i w:val="0"/>
          <w:iCs w:val="0"/>
          <w:color w:val="auto"/>
          <w:sz w:val="22"/>
          <w:szCs w:val="22"/>
        </w:rPr>
        <w:fldChar w:fldCharType="separate"/>
      </w:r>
      <w:r w:rsidRPr="00BD0B18">
        <w:rPr>
          <w:b/>
          <w:bCs/>
          <w:i w:val="0"/>
          <w:iCs w:val="0"/>
          <w:noProof/>
          <w:color w:val="auto"/>
          <w:sz w:val="22"/>
          <w:szCs w:val="22"/>
        </w:rPr>
        <w:t>5</w:t>
      </w:r>
      <w:r w:rsidRPr="00BD0B18">
        <w:rPr>
          <w:b/>
          <w:bCs/>
          <w:i w:val="0"/>
          <w:iCs w:val="0"/>
          <w:color w:val="auto"/>
          <w:sz w:val="22"/>
          <w:szCs w:val="22"/>
        </w:rPr>
        <w:fldChar w:fldCharType="end"/>
      </w:r>
      <w:r w:rsidRPr="00BD0B18">
        <w:rPr>
          <w:b/>
          <w:bCs/>
          <w:i w:val="0"/>
          <w:iCs w:val="0"/>
          <w:color w:val="auto"/>
          <w:sz w:val="22"/>
          <w:szCs w:val="22"/>
        </w:rPr>
        <w:t>:</w:t>
      </w:r>
      <w:r w:rsidRPr="00BD0B18">
        <w:rPr>
          <w:i w:val="0"/>
          <w:iCs w:val="0"/>
          <w:color w:val="auto"/>
          <w:sz w:val="22"/>
          <w:szCs w:val="22"/>
        </w:rPr>
        <w:t xml:space="preserve"> Electrical Components Evaluation Table</w:t>
      </w:r>
    </w:p>
    <w:tbl>
      <w:tblPr>
        <w:tblStyle w:val="TableGrid"/>
        <w:tblW w:w="0" w:type="auto"/>
        <w:tblLook w:val="04A0" w:firstRow="1" w:lastRow="0" w:firstColumn="1" w:lastColumn="0" w:noHBand="0" w:noVBand="1"/>
      </w:tblPr>
      <w:tblGrid>
        <w:gridCol w:w="1975"/>
        <w:gridCol w:w="1980"/>
        <w:gridCol w:w="2700"/>
        <w:gridCol w:w="2695"/>
      </w:tblGrid>
      <w:tr w:rsidR="00B44D91" w14:paraId="0C065658" w14:textId="77777777" w:rsidTr="009345FA">
        <w:tc>
          <w:tcPr>
            <w:tcW w:w="1975" w:type="dxa"/>
          </w:tcPr>
          <w:p w14:paraId="753DF9E4" w14:textId="31A488D1" w:rsidR="00B44D91" w:rsidRPr="00E62C4E" w:rsidRDefault="0013030E" w:rsidP="0013030E">
            <w:pPr>
              <w:jc w:val="center"/>
              <w:rPr>
                <w:b/>
                <w:bCs/>
              </w:rPr>
            </w:pPr>
            <w:r w:rsidRPr="00E62C4E">
              <w:rPr>
                <w:b/>
                <w:bCs/>
              </w:rPr>
              <w:t>Mandatory Criteria</w:t>
            </w:r>
          </w:p>
        </w:tc>
        <w:tc>
          <w:tcPr>
            <w:tcW w:w="1980" w:type="dxa"/>
          </w:tcPr>
          <w:p w14:paraId="65A884FB" w14:textId="794A4A52" w:rsidR="00B44D91" w:rsidRPr="00E62C4E" w:rsidRDefault="0013030E" w:rsidP="0013030E">
            <w:pPr>
              <w:jc w:val="center"/>
              <w:rPr>
                <w:b/>
                <w:bCs/>
              </w:rPr>
            </w:pPr>
            <w:r w:rsidRPr="00E62C4E">
              <w:rPr>
                <w:b/>
                <w:bCs/>
              </w:rPr>
              <w:t>Option 1</w:t>
            </w:r>
          </w:p>
        </w:tc>
        <w:tc>
          <w:tcPr>
            <w:tcW w:w="2700" w:type="dxa"/>
          </w:tcPr>
          <w:p w14:paraId="0D02736B" w14:textId="2DB55736" w:rsidR="00B44D91" w:rsidRPr="00E62C4E" w:rsidRDefault="0013030E" w:rsidP="0013030E">
            <w:pPr>
              <w:jc w:val="center"/>
              <w:rPr>
                <w:b/>
                <w:bCs/>
              </w:rPr>
            </w:pPr>
            <w:r w:rsidRPr="00E62C4E">
              <w:rPr>
                <w:b/>
                <w:bCs/>
              </w:rPr>
              <w:t>Option 2</w:t>
            </w:r>
          </w:p>
        </w:tc>
        <w:tc>
          <w:tcPr>
            <w:tcW w:w="2695" w:type="dxa"/>
          </w:tcPr>
          <w:p w14:paraId="3212885E" w14:textId="4B45ED41" w:rsidR="00B44D91" w:rsidRPr="00E62C4E" w:rsidRDefault="0013030E" w:rsidP="0013030E">
            <w:pPr>
              <w:jc w:val="center"/>
              <w:rPr>
                <w:b/>
                <w:bCs/>
              </w:rPr>
            </w:pPr>
            <w:r w:rsidRPr="00E62C4E">
              <w:rPr>
                <w:b/>
                <w:bCs/>
              </w:rPr>
              <w:t>Option 3</w:t>
            </w:r>
          </w:p>
        </w:tc>
      </w:tr>
      <w:tr w:rsidR="00CE36BC" w14:paraId="52ED1A91" w14:textId="77777777" w:rsidTr="00C6005C">
        <w:tc>
          <w:tcPr>
            <w:tcW w:w="1975" w:type="dxa"/>
            <w:vAlign w:val="center"/>
          </w:tcPr>
          <w:p w14:paraId="7CA977AF" w14:textId="1E8AE15F" w:rsidR="00CE36BC" w:rsidRPr="001E37DB" w:rsidRDefault="00CE36BC" w:rsidP="00CE36BC">
            <w:pPr>
              <w:jc w:val="center"/>
              <w:rPr>
                <w:b/>
                <w:bCs/>
              </w:rPr>
            </w:pPr>
            <w:r w:rsidRPr="001E37DB">
              <w:rPr>
                <w:b/>
                <w:bCs/>
              </w:rPr>
              <w:t>Location Positioning</w:t>
            </w:r>
          </w:p>
        </w:tc>
        <w:tc>
          <w:tcPr>
            <w:tcW w:w="1980" w:type="dxa"/>
            <w:vAlign w:val="center"/>
          </w:tcPr>
          <w:p w14:paraId="0C616738" w14:textId="50F4C869" w:rsidR="00CE36BC" w:rsidRDefault="00CE36BC" w:rsidP="00CE36BC">
            <w:pPr>
              <w:jc w:val="center"/>
            </w:pPr>
            <w:r>
              <w:t>GPS</w:t>
            </w:r>
          </w:p>
        </w:tc>
        <w:tc>
          <w:tcPr>
            <w:tcW w:w="2700" w:type="dxa"/>
            <w:vAlign w:val="center"/>
          </w:tcPr>
          <w:p w14:paraId="0FC17F87" w14:textId="59B9483F" w:rsidR="00CE36BC" w:rsidRDefault="00CE36BC" w:rsidP="00CE36BC">
            <w:pPr>
              <w:jc w:val="center"/>
            </w:pPr>
            <w:r>
              <w:t xml:space="preserve">On </w:t>
            </w:r>
            <w:r w:rsidR="00E350BE">
              <w:t>Dia-Bot</w:t>
            </w:r>
            <w:r>
              <w:t xml:space="preserve"> algorithm with navigation and system map</w:t>
            </w:r>
          </w:p>
        </w:tc>
        <w:tc>
          <w:tcPr>
            <w:tcW w:w="2695" w:type="dxa"/>
            <w:vAlign w:val="center"/>
          </w:tcPr>
          <w:p w14:paraId="0D4609A8" w14:textId="34158C81" w:rsidR="00CE36BC" w:rsidRDefault="00CE36BC" w:rsidP="00CE36BC">
            <w:pPr>
              <w:jc w:val="center"/>
            </w:pPr>
            <w:r>
              <w:t>Raw position data using telemetry</w:t>
            </w:r>
          </w:p>
        </w:tc>
      </w:tr>
      <w:tr w:rsidR="00CE36BC" w14:paraId="033E08FF" w14:textId="77777777" w:rsidTr="00C6005C">
        <w:tc>
          <w:tcPr>
            <w:tcW w:w="1975" w:type="dxa"/>
            <w:vAlign w:val="center"/>
          </w:tcPr>
          <w:p w14:paraId="3C3B73A7" w14:textId="76925FD0" w:rsidR="00CE36BC" w:rsidRPr="001E37DB" w:rsidRDefault="00CE36BC" w:rsidP="0013030E">
            <w:pPr>
              <w:jc w:val="center"/>
              <w:rPr>
                <w:b/>
                <w:bCs/>
              </w:rPr>
            </w:pPr>
            <w:r w:rsidRPr="001E37DB">
              <w:rPr>
                <w:b/>
                <w:bCs/>
              </w:rPr>
              <w:t>Movement</w:t>
            </w:r>
            <w:r w:rsidR="0029487A" w:rsidRPr="001E37DB">
              <w:rPr>
                <w:b/>
                <w:bCs/>
              </w:rPr>
              <w:t xml:space="preserve"> Generation</w:t>
            </w:r>
          </w:p>
        </w:tc>
        <w:tc>
          <w:tcPr>
            <w:tcW w:w="1980" w:type="dxa"/>
            <w:vAlign w:val="center"/>
          </w:tcPr>
          <w:p w14:paraId="4FD098AC" w14:textId="665062FB" w:rsidR="00CE36BC" w:rsidRDefault="001557E0" w:rsidP="0013030E">
            <w:pPr>
              <w:jc w:val="center"/>
            </w:pPr>
            <w:r>
              <w:t>DC Motors</w:t>
            </w:r>
            <w:r w:rsidR="00E407EA">
              <w:br/>
            </w:r>
            <w:r w:rsidR="00E407EA" w:rsidRPr="00E407EA">
              <w:rPr>
                <w:noProof/>
              </w:rPr>
              <w:drawing>
                <wp:inline distT="0" distB="0" distL="0" distR="0" wp14:anchorId="62218321" wp14:editId="3AB06899">
                  <wp:extent cx="487229" cy="480190"/>
                  <wp:effectExtent l="0" t="0" r="8255" b="0"/>
                  <wp:docPr id="1030" name="Picture 6" descr="See the source image">
                    <a:extLst xmlns:a="http://schemas.openxmlformats.org/drawingml/2006/main">
                      <a:ext uri="{FF2B5EF4-FFF2-40B4-BE49-F238E27FC236}">
                        <a16:creationId xmlns:a16="http://schemas.microsoft.com/office/drawing/2014/main" id="{DB1159E1-A5B7-1F44-B5A2-0FFCC0303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See the source image">
                            <a:extLst>
                              <a:ext uri="{FF2B5EF4-FFF2-40B4-BE49-F238E27FC236}">
                                <a16:creationId xmlns:a16="http://schemas.microsoft.com/office/drawing/2014/main" id="{DB1159E1-A5B7-1F44-B5A2-0FFCC03037E4}"/>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46" t="5324" r="5105" b="8781"/>
                          <a:stretch/>
                        </pic:blipFill>
                        <pic:spPr bwMode="auto">
                          <a:xfrm>
                            <a:off x="0" y="0"/>
                            <a:ext cx="487229"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107DD182" w14:textId="13E821D6" w:rsidR="00CE36BC" w:rsidRDefault="003A6023" w:rsidP="0013030E">
            <w:pPr>
              <w:jc w:val="center"/>
            </w:pPr>
            <w:r>
              <w:t>AC Motors</w:t>
            </w:r>
            <w:r w:rsidR="00421C32">
              <w:br/>
            </w:r>
            <w:r w:rsidR="00421C32" w:rsidRPr="00421C32">
              <w:rPr>
                <w:noProof/>
              </w:rPr>
              <w:drawing>
                <wp:inline distT="0" distB="0" distL="0" distR="0" wp14:anchorId="4B66C9B6" wp14:editId="41552315">
                  <wp:extent cx="570762" cy="480190"/>
                  <wp:effectExtent l="0" t="0" r="1270" b="0"/>
                  <wp:docPr id="1026" name="Picture 2" descr="See the source image">
                    <a:extLst xmlns:a="http://schemas.openxmlformats.org/drawingml/2006/main">
                      <a:ext uri="{FF2B5EF4-FFF2-40B4-BE49-F238E27FC236}">
                        <a16:creationId xmlns:a16="http://schemas.microsoft.com/office/drawing/2014/main" id="{A68A43F4-8CA1-9848-A145-19B1CF69D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ee the source image">
                            <a:extLst>
                              <a:ext uri="{FF2B5EF4-FFF2-40B4-BE49-F238E27FC236}">
                                <a16:creationId xmlns:a16="http://schemas.microsoft.com/office/drawing/2014/main" id="{A68A43F4-8CA1-9848-A145-19B1CF69DED8}"/>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022" t="4178" r="7211" b="7500"/>
                          <a:stretch/>
                        </pic:blipFill>
                        <pic:spPr bwMode="auto">
                          <a:xfrm>
                            <a:off x="0" y="0"/>
                            <a:ext cx="570762"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45DB2598" w14:textId="03290F06" w:rsidR="00CE36BC" w:rsidRDefault="009800A2" w:rsidP="003E77EC">
            <w:pPr>
              <w:jc w:val="center"/>
            </w:pPr>
            <w:r>
              <w:t>Servo Motors</w:t>
            </w:r>
            <w:r w:rsidR="00EF3A52">
              <w:br/>
            </w:r>
            <w:r w:rsidR="00EF3A52" w:rsidRPr="00EF3A52">
              <w:rPr>
                <w:noProof/>
              </w:rPr>
              <w:drawing>
                <wp:inline distT="0" distB="0" distL="0" distR="0" wp14:anchorId="5931FD12" wp14:editId="6DC6759A">
                  <wp:extent cx="549661" cy="480190"/>
                  <wp:effectExtent l="0" t="0" r="3175" b="0"/>
                  <wp:docPr id="1032" name="Picture 8" descr="See the source image">
                    <a:extLst xmlns:a="http://schemas.openxmlformats.org/drawingml/2006/main">
                      <a:ext uri="{FF2B5EF4-FFF2-40B4-BE49-F238E27FC236}">
                        <a16:creationId xmlns:a16="http://schemas.microsoft.com/office/drawing/2014/main" id="{2EC4F5FD-0FF4-6347-9E5C-3A7E11FBAD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See the source image">
                            <a:extLst>
                              <a:ext uri="{FF2B5EF4-FFF2-40B4-BE49-F238E27FC236}">
                                <a16:creationId xmlns:a16="http://schemas.microsoft.com/office/drawing/2014/main" id="{2EC4F5FD-0FF4-6347-9E5C-3A7E11FBAD3C}"/>
                              </a:ext>
                            </a:extLs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324" b="7314"/>
                          <a:stretch/>
                        </pic:blipFill>
                        <pic:spPr bwMode="auto">
                          <a:xfrm>
                            <a:off x="0" y="0"/>
                            <a:ext cx="549661"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F70D13" w14:paraId="0A1A6D59" w14:textId="77777777" w:rsidTr="00C6005C">
        <w:tc>
          <w:tcPr>
            <w:tcW w:w="1975" w:type="dxa"/>
            <w:vAlign w:val="center"/>
          </w:tcPr>
          <w:p w14:paraId="384A5B45" w14:textId="7435AB13" w:rsidR="00F70D13" w:rsidRPr="001E37DB" w:rsidRDefault="00F70D13" w:rsidP="00F70D13">
            <w:pPr>
              <w:jc w:val="center"/>
              <w:rPr>
                <w:b/>
                <w:bCs/>
              </w:rPr>
            </w:pPr>
            <w:r w:rsidRPr="001E37DB">
              <w:rPr>
                <w:b/>
                <w:bCs/>
              </w:rPr>
              <w:t>Real Time Access to Dia-Bot Data</w:t>
            </w:r>
          </w:p>
        </w:tc>
        <w:tc>
          <w:tcPr>
            <w:tcW w:w="1980" w:type="dxa"/>
            <w:vAlign w:val="center"/>
          </w:tcPr>
          <w:p w14:paraId="179C3AD0" w14:textId="35DE9C3F" w:rsidR="00F70D13" w:rsidRDefault="00F70D13" w:rsidP="00F70D13">
            <w:pPr>
              <w:jc w:val="center"/>
            </w:pPr>
            <w:r>
              <w:t>Wi-Fi</w:t>
            </w:r>
            <w:r w:rsidR="002776F0">
              <w:br/>
            </w:r>
            <w:r w:rsidR="002776F0" w:rsidRPr="002776F0">
              <w:rPr>
                <w:noProof/>
              </w:rPr>
              <w:drawing>
                <wp:inline distT="0" distB="0" distL="0" distR="0" wp14:anchorId="381CF83A" wp14:editId="4A6B8CA8">
                  <wp:extent cx="365125" cy="365125"/>
                  <wp:effectExtent l="0" t="0" r="0" b="0"/>
                  <wp:docPr id="1040" name="Picture 16" descr="See the source image">
                    <a:extLst xmlns:a="http://schemas.openxmlformats.org/drawingml/2006/main">
                      <a:ext uri="{FF2B5EF4-FFF2-40B4-BE49-F238E27FC236}">
                        <a16:creationId xmlns:a16="http://schemas.microsoft.com/office/drawing/2014/main" id="{BC7C4B63-47BD-E840-A535-CD31A17E4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See the source image">
                            <a:extLst>
                              <a:ext uri="{FF2B5EF4-FFF2-40B4-BE49-F238E27FC236}">
                                <a16:creationId xmlns:a16="http://schemas.microsoft.com/office/drawing/2014/main" id="{BC7C4B63-47BD-E840-A535-CD31A17E497A}"/>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125" cy="365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5F8901BF" w14:textId="4863C068" w:rsidR="00F70D13" w:rsidRDefault="00F70D13" w:rsidP="00F70D13">
            <w:pPr>
              <w:jc w:val="center"/>
            </w:pPr>
            <w:r>
              <w:t>Bluetooth</w:t>
            </w:r>
            <w:r w:rsidR="005D3143">
              <w:br/>
              <w:t xml:space="preserve"> </w:t>
            </w:r>
            <w:r w:rsidR="005D3143" w:rsidRPr="005D3143">
              <w:rPr>
                <w:noProof/>
              </w:rPr>
              <w:drawing>
                <wp:inline distT="0" distB="0" distL="0" distR="0" wp14:anchorId="6DFEE7CA" wp14:editId="19ACEC91">
                  <wp:extent cx="296449" cy="352691"/>
                  <wp:effectExtent l="0" t="0" r="8890" b="0"/>
                  <wp:docPr id="1042" name="Picture 18" descr="See the source image">
                    <a:extLst xmlns:a="http://schemas.openxmlformats.org/drawingml/2006/main">
                      <a:ext uri="{FF2B5EF4-FFF2-40B4-BE49-F238E27FC236}">
                        <a16:creationId xmlns:a16="http://schemas.microsoft.com/office/drawing/2014/main" id="{A455D243-1AA1-9A4D-8AEA-CFF571A19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See the source image">
                            <a:extLst>
                              <a:ext uri="{FF2B5EF4-FFF2-40B4-BE49-F238E27FC236}">
                                <a16:creationId xmlns:a16="http://schemas.microsoft.com/office/drawing/2014/main" id="{A455D243-1AA1-9A4D-8AEA-CFF571A19B64}"/>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0199" cy="357152"/>
                          </a:xfrm>
                          <a:prstGeom prst="rect">
                            <a:avLst/>
                          </a:prstGeom>
                          <a:noFill/>
                        </pic:spPr>
                      </pic:pic>
                    </a:graphicData>
                  </a:graphic>
                </wp:inline>
              </w:drawing>
            </w:r>
          </w:p>
        </w:tc>
        <w:tc>
          <w:tcPr>
            <w:tcW w:w="2695" w:type="dxa"/>
            <w:vAlign w:val="center"/>
          </w:tcPr>
          <w:p w14:paraId="2614E178" w14:textId="2EBE575D" w:rsidR="00F70D13" w:rsidRDefault="00F70D13" w:rsidP="00F70D13">
            <w:pPr>
              <w:jc w:val="center"/>
            </w:pPr>
            <w:r>
              <w:t>Extra Long Wires</w:t>
            </w:r>
            <w:r w:rsidR="00AC4966">
              <w:br/>
            </w:r>
            <w:r w:rsidR="00AC4966" w:rsidRPr="00AC4966">
              <w:rPr>
                <w:noProof/>
              </w:rPr>
              <w:drawing>
                <wp:inline distT="0" distB="0" distL="0" distR="0" wp14:anchorId="572A4873" wp14:editId="5AB477EB">
                  <wp:extent cx="668055" cy="448903"/>
                  <wp:effectExtent l="0" t="0" r="0" b="8890"/>
                  <wp:docPr id="1044" name="Picture 20" descr="See the source image">
                    <a:extLst xmlns:a="http://schemas.openxmlformats.org/drawingml/2006/main">
                      <a:ext uri="{FF2B5EF4-FFF2-40B4-BE49-F238E27FC236}">
                        <a16:creationId xmlns:a16="http://schemas.microsoft.com/office/drawing/2014/main" id="{B0AC77CE-C051-E34C-8352-65BF3A0D3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See the source image">
                            <a:extLst>
                              <a:ext uri="{FF2B5EF4-FFF2-40B4-BE49-F238E27FC236}">
                                <a16:creationId xmlns:a16="http://schemas.microsoft.com/office/drawing/2014/main" id="{B0AC77CE-C051-E34C-8352-65BF3A0D33D3}"/>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0606" cy="450617"/>
                          </a:xfrm>
                          <a:prstGeom prst="rect">
                            <a:avLst/>
                          </a:prstGeom>
                          <a:noFill/>
                        </pic:spPr>
                      </pic:pic>
                    </a:graphicData>
                  </a:graphic>
                </wp:inline>
              </w:drawing>
            </w:r>
          </w:p>
        </w:tc>
      </w:tr>
      <w:tr w:rsidR="00F70D13" w14:paraId="7A057648" w14:textId="77777777" w:rsidTr="00C6005C">
        <w:tc>
          <w:tcPr>
            <w:tcW w:w="1975" w:type="dxa"/>
            <w:vAlign w:val="center"/>
          </w:tcPr>
          <w:p w14:paraId="6A2B196D" w14:textId="4BE89180" w:rsidR="00F70D13" w:rsidRPr="001E37DB" w:rsidRDefault="00F70D13" w:rsidP="00F70D13">
            <w:pPr>
              <w:jc w:val="center"/>
              <w:rPr>
                <w:b/>
                <w:bCs/>
              </w:rPr>
            </w:pPr>
            <w:r w:rsidRPr="001E37DB">
              <w:rPr>
                <w:b/>
                <w:bCs/>
              </w:rPr>
              <w:t>Processing Center</w:t>
            </w:r>
          </w:p>
        </w:tc>
        <w:tc>
          <w:tcPr>
            <w:tcW w:w="1980" w:type="dxa"/>
            <w:vAlign w:val="center"/>
          </w:tcPr>
          <w:p w14:paraId="127B51ED" w14:textId="0F40F50C" w:rsidR="00F70D13" w:rsidRDefault="00F70D13" w:rsidP="00F70D13">
            <w:pPr>
              <w:jc w:val="center"/>
            </w:pPr>
            <w:r>
              <w:t>Arduino UNO Rev 3</w:t>
            </w:r>
            <w:r w:rsidR="006A6628">
              <w:br/>
            </w:r>
            <w:r w:rsidR="006A6628" w:rsidRPr="006A6628">
              <w:rPr>
                <w:noProof/>
              </w:rPr>
              <w:drawing>
                <wp:inline distT="0" distB="0" distL="0" distR="0" wp14:anchorId="4A057D2A" wp14:editId="4F9F89C0">
                  <wp:extent cx="572043" cy="454979"/>
                  <wp:effectExtent l="0" t="0" r="0" b="2540"/>
                  <wp:docPr id="1034" name="Picture 10" descr="See the source image">
                    <a:extLst xmlns:a="http://schemas.openxmlformats.org/drawingml/2006/main">
                      <a:ext uri="{FF2B5EF4-FFF2-40B4-BE49-F238E27FC236}">
                        <a16:creationId xmlns:a16="http://schemas.microsoft.com/office/drawing/2014/main" id="{1CDFC6BC-56A0-9D4C-9F68-D70A73CCF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See the source image">
                            <a:extLst>
                              <a:ext uri="{FF2B5EF4-FFF2-40B4-BE49-F238E27FC236}">
                                <a16:creationId xmlns:a16="http://schemas.microsoft.com/office/drawing/2014/main" id="{1CDFC6BC-56A0-9D4C-9F68-D70A73CCFEDE}"/>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043" cy="4549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2002B715" w14:textId="4DCA016A" w:rsidR="00F70D13" w:rsidRDefault="00F70D13" w:rsidP="00F70D13">
            <w:pPr>
              <w:jc w:val="center"/>
            </w:pPr>
            <w:r>
              <w:t>Raspberry Pi 4</w:t>
            </w:r>
            <w:r w:rsidR="00462AA6">
              <w:br/>
            </w:r>
            <w:r w:rsidR="00462AA6" w:rsidRPr="00462AA6">
              <w:rPr>
                <w:noProof/>
              </w:rPr>
              <w:drawing>
                <wp:inline distT="0" distB="0" distL="0" distR="0" wp14:anchorId="59A51539" wp14:editId="2D2C241E">
                  <wp:extent cx="618572" cy="480190"/>
                  <wp:effectExtent l="0" t="0" r="0" b="0"/>
                  <wp:docPr id="1036" name="Picture 12" descr="See the source image">
                    <a:extLst xmlns:a="http://schemas.openxmlformats.org/drawingml/2006/main">
                      <a:ext uri="{FF2B5EF4-FFF2-40B4-BE49-F238E27FC236}">
                        <a16:creationId xmlns:a16="http://schemas.microsoft.com/office/drawing/2014/main" id="{D7202026-7767-CF45-A6A1-6CECF26DC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See the source image">
                            <a:extLst>
                              <a:ext uri="{FF2B5EF4-FFF2-40B4-BE49-F238E27FC236}">
                                <a16:creationId xmlns:a16="http://schemas.microsoft.com/office/drawing/2014/main" id="{D7202026-7767-CF45-A6A1-6CECF26DCC52}"/>
                              </a:ext>
                            </a:extLst>
                          </pic:cNvPr>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92" b="3961"/>
                          <a:stretch/>
                        </pic:blipFill>
                        <pic:spPr bwMode="auto">
                          <a:xfrm>
                            <a:off x="0" y="0"/>
                            <a:ext cx="618572"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23366D22" w14:textId="068B94FE" w:rsidR="00F70D13" w:rsidRDefault="00F70D13" w:rsidP="00F70D13">
            <w:pPr>
              <w:jc w:val="center"/>
            </w:pPr>
            <w:proofErr w:type="spellStart"/>
            <w:r>
              <w:t>Mbed</w:t>
            </w:r>
            <w:proofErr w:type="spellEnd"/>
            <w:r>
              <w:t xml:space="preserve"> </w:t>
            </w:r>
            <w:r w:rsidRPr="0099639F">
              <w:rPr>
                <w:sz w:val="20"/>
                <w:szCs w:val="22"/>
              </w:rPr>
              <w:t>(LPC1768 Cortex-M3)</w:t>
            </w:r>
            <w:r w:rsidR="00462AA6">
              <w:br/>
            </w:r>
            <w:r w:rsidR="0099639F" w:rsidRPr="0099639F">
              <w:rPr>
                <w:noProof/>
              </w:rPr>
              <w:drawing>
                <wp:inline distT="0" distB="0" distL="0" distR="0" wp14:anchorId="33DF7E62" wp14:editId="20005297">
                  <wp:extent cx="487878" cy="480191"/>
                  <wp:effectExtent l="0" t="0" r="7620" b="0"/>
                  <wp:docPr id="1038" name="Picture 14" descr="See the source image">
                    <a:extLst xmlns:a="http://schemas.openxmlformats.org/drawingml/2006/main">
                      <a:ext uri="{FF2B5EF4-FFF2-40B4-BE49-F238E27FC236}">
                        <a16:creationId xmlns:a16="http://schemas.microsoft.com/office/drawing/2014/main" id="{6BEFA556-7372-1944-82F4-1E8B09B2C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See the source image">
                            <a:extLst>
                              <a:ext uri="{FF2B5EF4-FFF2-40B4-BE49-F238E27FC236}">
                                <a16:creationId xmlns:a16="http://schemas.microsoft.com/office/drawing/2014/main" id="{6BEFA556-7372-1944-82F4-1E8B09B2C5B4}"/>
                              </a:ext>
                            </a:extLst>
                          </pic:cNvPr>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777" t="15250" r="5556" b="15250"/>
                          <a:stretch/>
                        </pic:blipFill>
                        <pic:spPr bwMode="auto">
                          <a:xfrm>
                            <a:off x="0" y="0"/>
                            <a:ext cx="487878" cy="4801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F70D13" w14:paraId="0EDD32C1" w14:textId="77777777" w:rsidTr="00C6005C">
        <w:tc>
          <w:tcPr>
            <w:tcW w:w="1975" w:type="dxa"/>
            <w:vAlign w:val="center"/>
          </w:tcPr>
          <w:p w14:paraId="3E97AC8E" w14:textId="6EA288FD" w:rsidR="00F70D13" w:rsidRPr="001E37DB" w:rsidRDefault="00F70D13" w:rsidP="00F70D13">
            <w:pPr>
              <w:jc w:val="center"/>
              <w:rPr>
                <w:b/>
                <w:bCs/>
              </w:rPr>
            </w:pPr>
            <w:r w:rsidRPr="001E37DB">
              <w:rPr>
                <w:b/>
                <w:bCs/>
              </w:rPr>
              <w:t>Power Source</w:t>
            </w:r>
          </w:p>
        </w:tc>
        <w:tc>
          <w:tcPr>
            <w:tcW w:w="1980" w:type="dxa"/>
            <w:vAlign w:val="center"/>
          </w:tcPr>
          <w:p w14:paraId="5BC39BED" w14:textId="20502662" w:rsidR="00F70D13" w:rsidRDefault="00F70D13" w:rsidP="00F70D13">
            <w:pPr>
              <w:jc w:val="center"/>
            </w:pPr>
            <w:r>
              <w:t>Rechargeable: Lithium-ion battery</w:t>
            </w:r>
            <w:r w:rsidR="00FA6F01">
              <w:br/>
            </w:r>
            <w:r w:rsidR="00FA6F01" w:rsidRPr="00FA6F01">
              <w:rPr>
                <w:noProof/>
              </w:rPr>
              <w:drawing>
                <wp:inline distT="0" distB="0" distL="0" distR="0" wp14:anchorId="3DDD53FF" wp14:editId="6EEC21AB">
                  <wp:extent cx="572043" cy="538384"/>
                  <wp:effectExtent l="0" t="0" r="0" b="0"/>
                  <wp:docPr id="1046" name="Picture 22" descr="See the source image">
                    <a:extLst xmlns:a="http://schemas.openxmlformats.org/drawingml/2006/main">
                      <a:ext uri="{FF2B5EF4-FFF2-40B4-BE49-F238E27FC236}">
                        <a16:creationId xmlns:a16="http://schemas.microsoft.com/office/drawing/2014/main" id="{85308551-4911-074E-BB62-A1F3AE1107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See the source image">
                            <a:extLst>
                              <a:ext uri="{FF2B5EF4-FFF2-40B4-BE49-F238E27FC236}">
                                <a16:creationId xmlns:a16="http://schemas.microsoft.com/office/drawing/2014/main" id="{85308551-4911-074E-BB62-A1F3AE110785}"/>
                              </a:ext>
                            </a:extLst>
                          </pic:cNvPr>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6" b="4428"/>
                          <a:stretch/>
                        </pic:blipFill>
                        <pic:spPr bwMode="auto">
                          <a:xfrm>
                            <a:off x="0" y="0"/>
                            <a:ext cx="572043" cy="5383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7A41B2DA" w14:textId="755ED5E1" w:rsidR="00F70D13" w:rsidRDefault="00F70D13" w:rsidP="00F70D13">
            <w:pPr>
              <w:jc w:val="center"/>
            </w:pPr>
            <w:r>
              <w:t>Rechargeable: Lead Acid or SLA Batteries</w:t>
            </w:r>
            <w:r w:rsidR="005D0BA5">
              <w:br/>
            </w:r>
            <w:r w:rsidR="005D0BA5" w:rsidRPr="005D0BA5">
              <w:rPr>
                <w:noProof/>
              </w:rPr>
              <w:drawing>
                <wp:inline distT="0" distB="0" distL="0" distR="0" wp14:anchorId="52401292" wp14:editId="7F15525D">
                  <wp:extent cx="618572" cy="525575"/>
                  <wp:effectExtent l="0" t="0" r="0" b="8255"/>
                  <wp:docPr id="1048" name="Picture 24" descr="See the source image">
                    <a:extLst xmlns:a="http://schemas.openxmlformats.org/drawingml/2006/main">
                      <a:ext uri="{FF2B5EF4-FFF2-40B4-BE49-F238E27FC236}">
                        <a16:creationId xmlns:a16="http://schemas.microsoft.com/office/drawing/2014/main" id="{76BC7F71-B8FC-9E4B-9259-78301EB65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See the source image">
                            <a:extLst>
                              <a:ext uri="{FF2B5EF4-FFF2-40B4-BE49-F238E27FC236}">
                                <a16:creationId xmlns:a16="http://schemas.microsoft.com/office/drawing/2014/main" id="{76BC7F71-B8FC-9E4B-9259-78301EB6585F}"/>
                              </a:ext>
                            </a:extLst>
                          </pic:cNvPr>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973" t="8087" r="13060" b="10383"/>
                          <a:stretch/>
                        </pic:blipFill>
                        <pic:spPr bwMode="auto">
                          <a:xfrm>
                            <a:off x="0" y="0"/>
                            <a:ext cx="618572" cy="5255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45775AA5" w14:textId="2C94EAFA" w:rsidR="00F70D13" w:rsidRDefault="00F70D13" w:rsidP="00F70D13">
            <w:pPr>
              <w:jc w:val="center"/>
            </w:pPr>
            <w:r>
              <w:t>Non-rechargeable: Alkaline Cell Batteries (PP3)</w:t>
            </w:r>
            <w:r w:rsidR="005666CC">
              <w:br/>
            </w:r>
            <w:r w:rsidR="005666CC" w:rsidRPr="005666CC">
              <w:rPr>
                <w:noProof/>
              </w:rPr>
              <w:drawing>
                <wp:inline distT="0" distB="0" distL="0" distR="0" wp14:anchorId="68073A9B" wp14:editId="78603894">
                  <wp:extent cx="487878" cy="480190"/>
                  <wp:effectExtent l="0" t="0" r="7620" b="0"/>
                  <wp:docPr id="1050" name="Picture 26" descr="See the source image">
                    <a:extLst xmlns:a="http://schemas.openxmlformats.org/drawingml/2006/main">
                      <a:ext uri="{FF2B5EF4-FFF2-40B4-BE49-F238E27FC236}">
                        <a16:creationId xmlns:a16="http://schemas.microsoft.com/office/drawing/2014/main" id="{F2F294AF-1ACD-3147-9670-523ACACFD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descr="See the source image">
                            <a:extLst>
                              <a:ext uri="{FF2B5EF4-FFF2-40B4-BE49-F238E27FC236}">
                                <a16:creationId xmlns:a16="http://schemas.microsoft.com/office/drawing/2014/main" id="{F2F294AF-1ACD-3147-9670-523ACACFD918}"/>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155" t="18889" r="14394" b="23976"/>
                          <a:stretch/>
                        </pic:blipFill>
                        <pic:spPr bwMode="auto">
                          <a:xfrm>
                            <a:off x="0" y="0"/>
                            <a:ext cx="487878"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F70D13" w14:paraId="3B5AEC25" w14:textId="77777777" w:rsidTr="00C6005C">
        <w:tc>
          <w:tcPr>
            <w:tcW w:w="1975" w:type="dxa"/>
            <w:vAlign w:val="center"/>
          </w:tcPr>
          <w:p w14:paraId="6B4143E2" w14:textId="7B5A8D1E" w:rsidR="00F70D13" w:rsidRPr="001E37DB" w:rsidRDefault="00F70D13" w:rsidP="00F70D13">
            <w:pPr>
              <w:jc w:val="center"/>
              <w:rPr>
                <w:b/>
                <w:bCs/>
              </w:rPr>
            </w:pPr>
            <w:r w:rsidRPr="001E37DB">
              <w:rPr>
                <w:b/>
                <w:bCs/>
              </w:rPr>
              <w:lastRenderedPageBreak/>
              <w:t>User Interface</w:t>
            </w:r>
          </w:p>
        </w:tc>
        <w:tc>
          <w:tcPr>
            <w:tcW w:w="1980" w:type="dxa"/>
            <w:vAlign w:val="center"/>
          </w:tcPr>
          <w:p w14:paraId="41D62DF6" w14:textId="19D1BFE8" w:rsidR="00F70D13" w:rsidRDefault="00F70D13" w:rsidP="00F70D13">
            <w:pPr>
              <w:jc w:val="center"/>
            </w:pPr>
            <w:r>
              <w:t>Web Access through Computer or Tablet</w:t>
            </w:r>
          </w:p>
        </w:tc>
        <w:tc>
          <w:tcPr>
            <w:tcW w:w="2700" w:type="dxa"/>
            <w:vAlign w:val="center"/>
          </w:tcPr>
          <w:p w14:paraId="50AE0FC2" w14:textId="6E4F113C" w:rsidR="00F70D13" w:rsidRDefault="00F70D13" w:rsidP="00F70D13">
            <w:pPr>
              <w:jc w:val="center"/>
            </w:pPr>
            <w:r>
              <w:t>Remote Control center with a fabricated push button interface</w:t>
            </w:r>
          </w:p>
        </w:tc>
        <w:tc>
          <w:tcPr>
            <w:tcW w:w="2695" w:type="dxa"/>
            <w:vAlign w:val="center"/>
          </w:tcPr>
          <w:p w14:paraId="409F53B4" w14:textId="7D46E7FB" w:rsidR="00F70D13" w:rsidRDefault="00F70D13" w:rsidP="00F70D13">
            <w:pPr>
              <w:jc w:val="center"/>
            </w:pPr>
            <w:r>
              <w:t>Virtual Reality Interface with Haptic Gloves</w:t>
            </w:r>
          </w:p>
        </w:tc>
      </w:tr>
    </w:tbl>
    <w:p w14:paraId="2F50D5A9" w14:textId="1F2D00D6" w:rsidR="00B44D91" w:rsidRDefault="00B44D91" w:rsidP="00F21089"/>
    <w:p w14:paraId="4E7909B7" w14:textId="749FC547" w:rsidR="00E006C6" w:rsidRDefault="00E006C6" w:rsidP="00F21089">
      <w:r>
        <w:tab/>
      </w:r>
      <w:r w:rsidR="00195DD5">
        <w:t xml:space="preserve">Referring to </w:t>
      </w:r>
      <w:r w:rsidR="00195DD5" w:rsidRPr="00DA2A5E">
        <w:rPr>
          <w:b/>
          <w:bCs/>
        </w:rPr>
        <w:t xml:space="preserve">Table </w:t>
      </w:r>
      <w:r w:rsidR="00EE711E" w:rsidRPr="00EE711E">
        <w:rPr>
          <w:b/>
          <w:bCs/>
        </w:rPr>
        <w:t>5</w:t>
      </w:r>
      <w:r w:rsidR="00EE711E">
        <w:t>,</w:t>
      </w:r>
      <w:r w:rsidR="002D326C">
        <w:t xml:space="preserve"> </w:t>
      </w:r>
      <w:r w:rsidR="002A4FCF">
        <w:t>this section</w:t>
      </w:r>
      <w:r w:rsidR="00A57E1B">
        <w:t xml:space="preserve"> discussed</w:t>
      </w:r>
      <w:r w:rsidR="002D326C">
        <w:t xml:space="preserve"> the options selected and why those are the best fit for </w:t>
      </w:r>
      <w:r w:rsidR="00A57E1B">
        <w:t>the</w:t>
      </w:r>
      <w:r w:rsidR="002D326C">
        <w:t xml:space="preserve"> </w:t>
      </w:r>
      <w:r w:rsidR="00A57E1B">
        <w:t>Dia-Bot</w:t>
      </w:r>
      <w:r w:rsidR="002D326C">
        <w:t xml:space="preserve">. For Location </w:t>
      </w:r>
      <w:r w:rsidR="002805F2">
        <w:t>Positioning</w:t>
      </w:r>
      <w:r w:rsidR="002D326C">
        <w:t xml:space="preserve">, </w:t>
      </w:r>
      <w:r w:rsidR="00D14588">
        <w:t xml:space="preserve">an affordable </w:t>
      </w:r>
      <w:r w:rsidR="00C06182">
        <w:t>GPS</w:t>
      </w:r>
      <w:r w:rsidR="00D14588">
        <w:t xml:space="preserve"> unit</w:t>
      </w:r>
      <w:r w:rsidR="00C06182">
        <w:t xml:space="preserve"> will not yield</w:t>
      </w:r>
      <w:r w:rsidR="00D14588">
        <w:t xml:space="preserve"> </w:t>
      </w:r>
      <w:r w:rsidR="002805F2">
        <w:t>the</w:t>
      </w:r>
      <w:r w:rsidR="00C06182">
        <w:t xml:space="preserve"> accurate </w:t>
      </w:r>
      <w:r w:rsidR="00D14588">
        <w:t>position data nece</w:t>
      </w:r>
      <w:r w:rsidR="0098194D">
        <w:t>ss</w:t>
      </w:r>
      <w:r w:rsidR="00D14588">
        <w:t xml:space="preserve">ary for </w:t>
      </w:r>
      <w:r w:rsidR="002A4FCF">
        <w:t>the</w:t>
      </w:r>
      <w:r w:rsidR="00D14588">
        <w:t xml:space="preserve"> robot and </w:t>
      </w:r>
      <w:r w:rsidR="00A935F9">
        <w:t>from experience,</w:t>
      </w:r>
      <w:r w:rsidR="00D14588">
        <w:t xml:space="preserve"> raw telemetry data </w:t>
      </w:r>
      <w:r w:rsidR="00A935F9">
        <w:t>is known to be</w:t>
      </w:r>
      <w:r w:rsidR="00D14588">
        <w:t xml:space="preserve"> </w:t>
      </w:r>
      <w:r w:rsidR="0098194D">
        <w:t>extremely</w:t>
      </w:r>
      <w:r w:rsidR="00D14588">
        <w:t xml:space="preserve"> inaccurate. </w:t>
      </w:r>
      <w:r w:rsidR="006677B8">
        <w:t xml:space="preserve">As a result, </w:t>
      </w:r>
      <w:r w:rsidR="00DE63C6">
        <w:t>the Dia-Bot</w:t>
      </w:r>
      <w:r w:rsidR="00D14588">
        <w:t xml:space="preserve"> will be using a</w:t>
      </w:r>
      <w:r w:rsidR="00DE63C6">
        <w:t xml:space="preserve"> positioning</w:t>
      </w:r>
      <w:r w:rsidR="00A46451">
        <w:t xml:space="preserve"> </w:t>
      </w:r>
      <w:r w:rsidR="00464842">
        <w:t>algorithm</w:t>
      </w:r>
      <w:r w:rsidR="00D14588">
        <w:t xml:space="preserve"> with </w:t>
      </w:r>
      <w:r w:rsidR="0098194D">
        <w:t>navigation</w:t>
      </w:r>
      <w:r w:rsidR="00D14588">
        <w:t xml:space="preserve"> and a system map to determin</w:t>
      </w:r>
      <w:r w:rsidR="00464842">
        <w:t>e</w:t>
      </w:r>
      <w:r w:rsidR="00D14588">
        <w:t xml:space="preserve"> the </w:t>
      </w:r>
      <w:r w:rsidR="006677B8">
        <w:t xml:space="preserve">location. For movement generation, </w:t>
      </w:r>
      <w:r w:rsidR="00DE63C6">
        <w:t>D</w:t>
      </w:r>
      <w:r w:rsidR="006677B8">
        <w:t xml:space="preserve">C motors are light enough for </w:t>
      </w:r>
      <w:r w:rsidR="00DE63C6">
        <w:t>the</w:t>
      </w:r>
      <w:r w:rsidR="006677B8">
        <w:t xml:space="preserve"> </w:t>
      </w:r>
      <w:r w:rsidR="00E350BE">
        <w:t>Dia-Bot</w:t>
      </w:r>
      <w:r w:rsidR="00DC30A8">
        <w:t>’s requirements and will provide enough torque in a linear fashion</w:t>
      </w:r>
      <w:r w:rsidR="0098194D">
        <w:t xml:space="preserve">. </w:t>
      </w:r>
      <w:r w:rsidR="002805F2">
        <w:t>Therefore,</w:t>
      </w:r>
      <w:r w:rsidR="0098194D">
        <w:t xml:space="preserve"> these are the best option for our </w:t>
      </w:r>
      <w:r w:rsidR="00E350BE">
        <w:t>Dia-Bot</w:t>
      </w:r>
      <w:r w:rsidR="0098194D">
        <w:t>.</w:t>
      </w:r>
      <w:r w:rsidR="002805F2">
        <w:t xml:space="preserve"> </w:t>
      </w:r>
      <w:r w:rsidR="00BB0E0C">
        <w:t>Next,</w:t>
      </w:r>
      <w:r w:rsidR="00594B43">
        <w:t xml:space="preserve"> Wi-Fi </w:t>
      </w:r>
      <w:r w:rsidR="00DE63C6">
        <w:t>was chosen</w:t>
      </w:r>
      <w:r w:rsidR="00594B43">
        <w:t xml:space="preserve"> as the best way to acces</w:t>
      </w:r>
      <w:r w:rsidR="00464842">
        <w:t>s</w:t>
      </w:r>
      <w:r w:rsidR="00594B43">
        <w:t xml:space="preserve"> real time information from the </w:t>
      </w:r>
      <w:r w:rsidR="00E350BE">
        <w:t>Dia-Bot</w:t>
      </w:r>
      <w:r w:rsidR="00F83B21">
        <w:t xml:space="preserve">. </w:t>
      </w:r>
      <w:r w:rsidR="003F527A">
        <w:t xml:space="preserve">Due to </w:t>
      </w:r>
      <w:r w:rsidR="00F83B21">
        <w:t>the</w:t>
      </w:r>
      <w:r w:rsidR="00DE63C6">
        <w:t xml:space="preserve"> large</w:t>
      </w:r>
      <w:r w:rsidR="00F83B21">
        <w:t xml:space="preserve"> amount of data needing to be moved over large areas</w:t>
      </w:r>
      <w:r w:rsidR="00464842">
        <w:t>,</w:t>
      </w:r>
      <w:r w:rsidR="00F83B21">
        <w:t xml:space="preserve"> </w:t>
      </w:r>
      <w:r w:rsidR="00464842">
        <w:t>W</w:t>
      </w:r>
      <w:r w:rsidR="00F83B21">
        <w:t xml:space="preserve">i-Fi </w:t>
      </w:r>
      <w:r w:rsidR="00BD7C58">
        <w:t xml:space="preserve">is the optimal connection </w:t>
      </w:r>
      <w:r w:rsidR="00D41E0C">
        <w:t>technology</w:t>
      </w:r>
      <w:r w:rsidR="00464842">
        <w:t>, since Bluetooth has a very limited range of connectivity</w:t>
      </w:r>
      <w:r w:rsidR="00D41E0C">
        <w:t xml:space="preserve"> and </w:t>
      </w:r>
      <w:commentRangeStart w:id="10"/>
      <w:r w:rsidR="00D41E0C">
        <w:t xml:space="preserve">significantly lower </w:t>
      </w:r>
      <w:r w:rsidR="008B08E0">
        <w:t xml:space="preserve">data </w:t>
      </w:r>
      <w:r w:rsidR="00D41E0C">
        <w:t>throughout</w:t>
      </w:r>
      <w:r w:rsidR="00B55C6C">
        <w:t xml:space="preserve"> rates</w:t>
      </w:r>
      <w:commentRangeEnd w:id="10"/>
      <w:r w:rsidR="00514F1A">
        <w:rPr>
          <w:rStyle w:val="CommentReference"/>
        </w:rPr>
        <w:commentReference w:id="10"/>
      </w:r>
      <w:r w:rsidR="00D41E0C">
        <w:t>[</w:t>
      </w:r>
      <w:r w:rsidR="00900969">
        <w:t>7]</w:t>
      </w:r>
      <w:r w:rsidR="00F83B21">
        <w:t>.</w:t>
      </w:r>
      <w:r w:rsidR="00594B43">
        <w:t xml:space="preserve"> </w:t>
      </w:r>
      <w:r w:rsidR="00460356">
        <w:t>For the</w:t>
      </w:r>
      <w:r w:rsidR="002805F2">
        <w:t xml:space="preserve"> </w:t>
      </w:r>
      <w:r w:rsidR="00E350BE">
        <w:t>Dia-Bot</w:t>
      </w:r>
      <w:r w:rsidR="002805F2">
        <w:t>’s</w:t>
      </w:r>
      <w:r w:rsidR="00460356">
        <w:t xml:space="preserve"> </w:t>
      </w:r>
      <w:r w:rsidR="009C1278">
        <w:t>processing</w:t>
      </w:r>
      <w:r w:rsidR="00460356">
        <w:t xml:space="preserve"> center, </w:t>
      </w:r>
      <w:r w:rsidR="00800A31">
        <w:t>the team</w:t>
      </w:r>
      <w:r w:rsidR="00460356">
        <w:t xml:space="preserve"> ha</w:t>
      </w:r>
      <w:r w:rsidR="00800A31">
        <w:t>s</w:t>
      </w:r>
      <w:r w:rsidR="00460356">
        <w:t xml:space="preserve"> experience using all </w:t>
      </w:r>
      <w:r w:rsidR="00464842">
        <w:t>three</w:t>
      </w:r>
      <w:r w:rsidR="00460356">
        <w:t xml:space="preserve"> </w:t>
      </w:r>
      <w:r w:rsidR="009C1278">
        <w:t>microcontrollers</w:t>
      </w:r>
      <w:r w:rsidR="00460356">
        <w:t xml:space="preserve"> listed </w:t>
      </w:r>
      <w:r w:rsidR="001F429C">
        <w:t>and</w:t>
      </w:r>
      <w:r w:rsidR="00460356">
        <w:t xml:space="preserve"> believe</w:t>
      </w:r>
      <w:r w:rsidR="001F429C">
        <w:t>s</w:t>
      </w:r>
      <w:r w:rsidR="00460356">
        <w:t xml:space="preserve"> that the Raspberry Pi will best </w:t>
      </w:r>
      <w:r w:rsidR="009C1278">
        <w:t xml:space="preserve">address the robot’s </w:t>
      </w:r>
      <w:r w:rsidR="001F429C">
        <w:t>Wi-Fi</w:t>
      </w:r>
      <w:r w:rsidR="009C1278">
        <w:t xml:space="preserve"> </w:t>
      </w:r>
      <w:r w:rsidR="00F83B21">
        <w:t xml:space="preserve">requirement because </w:t>
      </w:r>
      <w:r w:rsidR="00B40196">
        <w:t>these microcontrollers</w:t>
      </w:r>
      <w:r w:rsidR="00F83B21">
        <w:t xml:space="preserve"> have a</w:t>
      </w:r>
      <w:r w:rsidR="00C6563C">
        <w:t xml:space="preserve">n </w:t>
      </w:r>
      <w:r w:rsidR="00584118">
        <w:t>on-board</w:t>
      </w:r>
      <w:r w:rsidR="00C6563C">
        <w:t xml:space="preserve"> W-Fi</w:t>
      </w:r>
      <w:r w:rsidR="00962519">
        <w:t xml:space="preserve"> chip</w:t>
      </w:r>
      <w:r w:rsidR="00EA3334">
        <w:t xml:space="preserve"> [</w:t>
      </w:r>
      <w:r w:rsidR="00900969">
        <w:t>8</w:t>
      </w:r>
      <w:r w:rsidR="00EA3334">
        <w:t>]</w:t>
      </w:r>
      <w:r w:rsidR="0013769C">
        <w:t xml:space="preserve">. Vanderlande </w:t>
      </w:r>
      <w:r w:rsidR="00B40196">
        <w:t>Industries</w:t>
      </w:r>
      <w:r w:rsidR="0013769C">
        <w:t xml:space="preserve"> ha</w:t>
      </w:r>
      <w:r w:rsidR="007418BA">
        <w:t>s</w:t>
      </w:r>
      <w:r w:rsidR="0013769C">
        <w:t xml:space="preserve"> expressed that a User Interface through a </w:t>
      </w:r>
      <w:r w:rsidR="00464842">
        <w:t>c</w:t>
      </w:r>
      <w:r w:rsidR="0013769C">
        <w:t xml:space="preserve">omputer’s </w:t>
      </w:r>
      <w:r w:rsidR="00B40196">
        <w:t xml:space="preserve">web page </w:t>
      </w:r>
      <w:r w:rsidR="00FA147B">
        <w:t xml:space="preserve">would be </w:t>
      </w:r>
      <w:r w:rsidR="00404BE9">
        <w:t>most</w:t>
      </w:r>
      <w:r w:rsidR="00FA147B">
        <w:t xml:space="preserve"> cost effective, </w:t>
      </w:r>
      <w:r w:rsidR="00464842">
        <w:t xml:space="preserve">affordable, and </w:t>
      </w:r>
      <w:r w:rsidR="00FA147B">
        <w:t>malleable for future work</w:t>
      </w:r>
      <w:r w:rsidR="00404BE9">
        <w:t xml:space="preserve">. </w:t>
      </w:r>
    </w:p>
    <w:p w14:paraId="533B799B" w14:textId="6BE43ED7" w:rsidR="00404BE9" w:rsidRDefault="00404BE9" w:rsidP="00F21089">
      <w:r>
        <w:tab/>
      </w:r>
      <w:r w:rsidR="00B53FDE">
        <w:t>The team has</w:t>
      </w:r>
      <w:r>
        <w:t xml:space="preserve"> </w:t>
      </w:r>
      <w:r w:rsidR="00584118">
        <w:t>identified</w:t>
      </w:r>
      <w:r>
        <w:t xml:space="preserve"> the following </w:t>
      </w:r>
      <w:r w:rsidR="00440E8E">
        <w:t>po</w:t>
      </w:r>
      <w:r w:rsidR="00A92094">
        <w:t xml:space="preserve">tential </w:t>
      </w:r>
      <w:r>
        <w:t>risks</w:t>
      </w:r>
      <w:r w:rsidR="00584118">
        <w:t xml:space="preserve">: </w:t>
      </w:r>
      <w:r w:rsidR="005340FE">
        <w:t>extra setup steps for</w:t>
      </w:r>
      <w:r w:rsidR="00584118">
        <w:t xml:space="preserve"> connecting the Wi-Fi module, </w:t>
      </w:r>
      <w:r w:rsidR="00440E8E">
        <w:t>poor camera output quality</w:t>
      </w:r>
      <w:r w:rsidR="00A92094">
        <w:t>,</w:t>
      </w:r>
      <w:r w:rsidR="00440E8E">
        <w:t xml:space="preserve"> and </w:t>
      </w:r>
      <w:r w:rsidR="00A92094">
        <w:t xml:space="preserve">inaccurate </w:t>
      </w:r>
      <w:r w:rsidR="00464842">
        <w:t>positional</w:t>
      </w:r>
      <w:r w:rsidR="00A92094">
        <w:t xml:space="preserve"> calculations. </w:t>
      </w:r>
      <w:r w:rsidR="005340FE">
        <w:t>For initial setup of the Dia-Bot</w:t>
      </w:r>
      <w:r w:rsidR="00D25020">
        <w:t xml:space="preserve"> in a new location, the Raspberry Pi must be accessed directly</w:t>
      </w:r>
      <w:r w:rsidR="00D83656">
        <w:t xml:space="preserve"> to first connect to the local Wi-Fi network. </w:t>
      </w:r>
      <w:r w:rsidR="00AA4819">
        <w:t>While Raspbian</w:t>
      </w:r>
      <w:r w:rsidR="00E350BE">
        <w:t xml:space="preserve"> OS</w:t>
      </w:r>
      <w:r w:rsidR="00464842">
        <w:t xml:space="preserve"> version</w:t>
      </w:r>
      <w:r w:rsidR="00AA4819">
        <w:t xml:space="preserve"> allows for a simple </w:t>
      </w:r>
      <w:r w:rsidR="00B35B1E">
        <w:t xml:space="preserve">streamlined </w:t>
      </w:r>
      <w:r w:rsidR="00AA4819">
        <w:t xml:space="preserve">GUI </w:t>
      </w:r>
      <w:r w:rsidR="00B35B1E">
        <w:t>to connect to Wi-Fi like any normal desktop operating system</w:t>
      </w:r>
      <w:r w:rsidR="00464842">
        <w:t xml:space="preserve"> used, th</w:t>
      </w:r>
      <w:r w:rsidR="00E350BE">
        <w:t xml:space="preserve">is connectivity process will likely </w:t>
      </w:r>
      <w:r w:rsidR="00B35B1E">
        <w:t>require access via an external keyboard and monitor connection</w:t>
      </w:r>
      <w:r w:rsidR="00E350BE">
        <w:t>.</w:t>
      </w:r>
      <w:r w:rsidR="00464842">
        <w:t xml:space="preserve"> </w:t>
      </w:r>
      <w:r w:rsidR="00763BA4">
        <w:t xml:space="preserve">If </w:t>
      </w:r>
      <w:r w:rsidR="00021715">
        <w:t>the Dia-Bot</w:t>
      </w:r>
      <w:r w:rsidR="00763BA4">
        <w:t xml:space="preserve"> </w:t>
      </w:r>
      <w:r w:rsidR="00021715">
        <w:t>experiences</w:t>
      </w:r>
      <w:r w:rsidR="00763BA4">
        <w:t xml:space="preserve"> poor </w:t>
      </w:r>
      <w:r w:rsidR="00021715">
        <w:t xml:space="preserve">camera </w:t>
      </w:r>
      <w:r w:rsidR="00763BA4">
        <w:t xml:space="preserve">output quality, </w:t>
      </w:r>
      <w:r w:rsidR="00021715">
        <w:t>interface execution will</w:t>
      </w:r>
      <w:r w:rsidR="00763BA4">
        <w:t xml:space="preserve"> focus on </w:t>
      </w:r>
      <w:r w:rsidR="00DA0747">
        <w:t xml:space="preserve">capturing high quality picture data and </w:t>
      </w:r>
      <w:r w:rsidR="006C27F3">
        <w:t xml:space="preserve">“cut” </w:t>
      </w:r>
      <w:r w:rsidR="00D64046">
        <w:t>the</w:t>
      </w:r>
      <w:r w:rsidR="006C27F3">
        <w:t xml:space="preserve"> live feed </w:t>
      </w:r>
      <w:r w:rsidR="00D64046">
        <w:t>frame rate</w:t>
      </w:r>
      <w:r w:rsidR="006C27F3">
        <w:t xml:space="preserve"> </w:t>
      </w:r>
      <w:r w:rsidR="00D64046">
        <w:t>in favor of</w:t>
      </w:r>
      <w:r w:rsidR="006C27F3">
        <w:t xml:space="preserve"> </w:t>
      </w:r>
      <w:r w:rsidR="00890099">
        <w:t>high-quality</w:t>
      </w:r>
      <w:r w:rsidR="006C27F3">
        <w:t xml:space="preserve"> </w:t>
      </w:r>
      <w:r w:rsidR="00D64046">
        <w:t>images</w:t>
      </w:r>
      <w:r w:rsidR="006C27F3">
        <w:t xml:space="preserve">. </w:t>
      </w:r>
      <w:r w:rsidR="00A50699">
        <w:t xml:space="preserve">If that still does not provide high quality </w:t>
      </w:r>
      <w:r w:rsidR="00F11C27">
        <w:t xml:space="preserve">results, </w:t>
      </w:r>
      <w:r w:rsidR="00D64046">
        <w:t>the team</w:t>
      </w:r>
      <w:r w:rsidR="00F11C27">
        <w:t xml:space="preserve"> recommend</w:t>
      </w:r>
      <w:r w:rsidR="00D64046">
        <w:t>s</w:t>
      </w:r>
      <w:r w:rsidR="00F11C27">
        <w:t xml:space="preserve"> for future projects that Vanderlande Industries </w:t>
      </w:r>
      <w:r w:rsidR="003E0ECF">
        <w:t xml:space="preserve">use </w:t>
      </w:r>
      <w:r w:rsidR="00C9051B">
        <w:t>special Wi-Fi module with high data transfer rates</w:t>
      </w:r>
      <w:r w:rsidR="00D73001">
        <w:t xml:space="preserve">. If time </w:t>
      </w:r>
      <w:r w:rsidR="00890099">
        <w:t>allows,</w:t>
      </w:r>
      <w:r w:rsidR="00D73001">
        <w:t xml:space="preserve"> </w:t>
      </w:r>
      <w:r w:rsidR="002253E6">
        <w:t xml:space="preserve">potential solutions </w:t>
      </w:r>
      <w:r w:rsidR="00CC4463">
        <w:t xml:space="preserve">could be proposed to future follow-up groups. </w:t>
      </w:r>
      <w:r w:rsidR="00221DEA">
        <w:t xml:space="preserve">Lastly, if </w:t>
      </w:r>
      <w:r w:rsidR="0085694E">
        <w:t>the team encounters</w:t>
      </w:r>
      <w:r w:rsidR="00221DEA">
        <w:t xml:space="preserve"> difficulty calculating the </w:t>
      </w:r>
      <w:r w:rsidR="00E350BE">
        <w:t>Dia-Bot</w:t>
      </w:r>
      <w:r w:rsidR="00221DEA">
        <w:t xml:space="preserve">’s location on the robot, some </w:t>
      </w:r>
      <w:r w:rsidR="00890099">
        <w:t>high-end</w:t>
      </w:r>
      <w:r w:rsidR="00221DEA">
        <w:t xml:space="preserve"> GPS modules </w:t>
      </w:r>
      <w:r w:rsidR="0085694E">
        <w:t>may be considered to</w:t>
      </w:r>
      <w:r w:rsidR="00221DEA">
        <w:t xml:space="preserve"> interface with </w:t>
      </w:r>
      <w:r w:rsidR="00023421">
        <w:t>Raspberry</w:t>
      </w:r>
      <w:r w:rsidR="00221DEA">
        <w:t xml:space="preserve"> Pi easily </w:t>
      </w:r>
      <w:r w:rsidR="0085694E">
        <w:t>and</w:t>
      </w:r>
      <w:r w:rsidR="00C515ED">
        <w:t xml:space="preserve"> provide</w:t>
      </w:r>
      <w:r w:rsidR="005D2F4D">
        <w:t xml:space="preserve"> detailed location data. </w:t>
      </w:r>
      <w:r w:rsidR="00AF0ACE">
        <w:t>However, t</w:t>
      </w:r>
      <w:r w:rsidR="005D2F4D">
        <w:t xml:space="preserve">hese modules are </w:t>
      </w:r>
      <w:r w:rsidR="00C515ED">
        <w:t>expensive,</w:t>
      </w:r>
      <w:r w:rsidR="005D2F4D">
        <w:t xml:space="preserve"> </w:t>
      </w:r>
      <w:r w:rsidR="00AF0ACE">
        <w:t>so an</w:t>
      </w:r>
      <w:r w:rsidR="00DF0765">
        <w:t>other a</w:t>
      </w:r>
      <w:r w:rsidR="004C2563">
        <w:t>lgorithm would be pursued first.</w:t>
      </w:r>
    </w:p>
    <w:p w14:paraId="38B802B7" w14:textId="52E14890" w:rsidR="00A03E22" w:rsidRDefault="002C01BB" w:rsidP="00E54529">
      <w:r>
        <w:lastRenderedPageBreak/>
        <w:tab/>
      </w:r>
      <w:r w:rsidR="00F572C3">
        <w:t xml:space="preserve">A block diagram displaying </w:t>
      </w:r>
      <w:r>
        <w:t xml:space="preserve">electrical </w:t>
      </w:r>
      <w:r w:rsidR="00AB54B0">
        <w:t xml:space="preserve">components </w:t>
      </w:r>
      <w:r w:rsidR="00B35B1E">
        <w:t xml:space="preserve">has been </w:t>
      </w:r>
      <w:r w:rsidR="00F572C3">
        <w:t>provided</w:t>
      </w:r>
      <w:r w:rsidR="00E043AC">
        <w:t xml:space="preserve"> (</w:t>
      </w:r>
      <w:r w:rsidR="00E043AC">
        <w:rPr>
          <w:b/>
          <w:bCs/>
        </w:rPr>
        <w:t xml:space="preserve">Figure </w:t>
      </w:r>
      <w:r w:rsidR="00055280">
        <w:rPr>
          <w:b/>
          <w:bCs/>
        </w:rPr>
        <w:t>2</w:t>
      </w:r>
      <w:r w:rsidR="00A53A47">
        <w:rPr>
          <w:b/>
          <w:bCs/>
        </w:rPr>
        <w:t>3</w:t>
      </w:r>
      <w:r w:rsidR="00E043AC">
        <w:t>)</w:t>
      </w:r>
      <w:r w:rsidR="00AB54B0">
        <w:t xml:space="preserve"> to ensure that all necessary components </w:t>
      </w:r>
      <w:r w:rsidR="00E043AC">
        <w:t xml:space="preserve">are considered </w:t>
      </w:r>
      <w:r w:rsidR="00AB54B0">
        <w:t xml:space="preserve">for </w:t>
      </w:r>
      <w:r w:rsidR="00E043AC">
        <w:t>the</w:t>
      </w:r>
      <w:r w:rsidR="00AB54B0">
        <w:t xml:space="preserve"> </w:t>
      </w:r>
      <w:r w:rsidR="00E350BE">
        <w:t>Dia-Bot</w:t>
      </w:r>
      <w:r w:rsidR="00324936">
        <w:t xml:space="preserve">. </w:t>
      </w:r>
      <w:r w:rsidR="00C70941" w:rsidRPr="00E97F82">
        <w:rPr>
          <w:szCs w:val="22"/>
        </w:rPr>
        <w:t>The team has used the following updated block diagram to complete a Voltage analysis based on the load of each item on the Voltage source and the Pi. The load analysis supports our current design</w:t>
      </w:r>
      <w:r w:rsidR="004C2D8D" w:rsidRPr="00E97F82">
        <w:rPr>
          <w:szCs w:val="22"/>
        </w:rPr>
        <w:t>,</w:t>
      </w:r>
      <w:r w:rsidR="00C70941" w:rsidRPr="00E97F82">
        <w:rPr>
          <w:szCs w:val="22"/>
        </w:rPr>
        <w:t xml:space="preserve"> and our system should be able to sustain itself without too much draw on the system or any need to </w:t>
      </w:r>
      <w:proofErr w:type="spellStart"/>
      <w:r w:rsidR="00C70941" w:rsidRPr="00E97F82">
        <w:rPr>
          <w:szCs w:val="22"/>
        </w:rPr>
        <w:t>achquire</w:t>
      </w:r>
      <w:proofErr w:type="spellEnd"/>
      <w:r w:rsidR="00C70941" w:rsidRPr="00E97F82">
        <w:rPr>
          <w:szCs w:val="22"/>
        </w:rPr>
        <w:t xml:space="preserve"> new parts. The updated block diagram shows all the necessary logical, voltage and ground connections for our system and will be updated within the week to be cleaner and more concise.</w:t>
      </w:r>
      <w:r w:rsidR="00C70941">
        <w:rPr>
          <w:szCs w:val="22"/>
        </w:rPr>
        <w:t xml:space="preserve"> </w:t>
      </w:r>
    </w:p>
    <w:p w14:paraId="13F6CABD" w14:textId="734D31E7" w:rsidR="009574B6" w:rsidRDefault="00F66BBA" w:rsidP="00876222">
      <w:pPr>
        <w:jc w:val="center"/>
        <w:rPr>
          <w:szCs w:val="22"/>
        </w:rPr>
      </w:pPr>
      <w:r>
        <w:rPr>
          <w:noProof/>
        </w:rPr>
        <w:drawing>
          <wp:inline distT="0" distB="0" distL="0" distR="0" wp14:anchorId="3F11216B" wp14:editId="365A4863">
            <wp:extent cx="4723554" cy="2006221"/>
            <wp:effectExtent l="0" t="0" r="127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053" cy="2038712"/>
                    </a:xfrm>
                    <a:prstGeom prst="rect">
                      <a:avLst/>
                    </a:prstGeom>
                  </pic:spPr>
                </pic:pic>
              </a:graphicData>
            </a:graphic>
          </wp:inline>
        </w:drawing>
      </w:r>
      <w:r w:rsidR="00BA09AF" w:rsidRPr="00BA09AF">
        <w:br/>
      </w:r>
      <w:r w:rsidR="00D65E1F" w:rsidRPr="00BA09AF">
        <w:rPr>
          <w:b/>
          <w:szCs w:val="22"/>
        </w:rPr>
        <w:t xml:space="preserve">Figure </w:t>
      </w:r>
      <w:r w:rsidR="00032666">
        <w:rPr>
          <w:b/>
          <w:szCs w:val="22"/>
        </w:rPr>
        <w:t>22</w:t>
      </w:r>
      <w:r w:rsidR="00D65E1F" w:rsidRPr="005666CC">
        <w:rPr>
          <w:b/>
          <w:szCs w:val="22"/>
        </w:rPr>
        <w:fldChar w:fldCharType="begin"/>
      </w:r>
      <w:r w:rsidR="00D65E1F" w:rsidRPr="005666CC">
        <w:rPr>
          <w:b/>
          <w:szCs w:val="22"/>
        </w:rPr>
        <w:instrText xml:space="preserve"> SEQ Figure \* ARABIC </w:instrText>
      </w:r>
      <w:r w:rsidR="00DE069A">
        <w:rPr>
          <w:b/>
          <w:szCs w:val="22"/>
        </w:rPr>
        <w:fldChar w:fldCharType="separate"/>
      </w:r>
      <w:r w:rsidR="00D65E1F" w:rsidRPr="005666CC">
        <w:rPr>
          <w:b/>
          <w:szCs w:val="22"/>
        </w:rPr>
        <w:fldChar w:fldCharType="end"/>
      </w:r>
      <w:r w:rsidR="00D65E1F" w:rsidRPr="005666CC">
        <w:rPr>
          <w:b/>
          <w:szCs w:val="22"/>
        </w:rPr>
        <w:t>:</w:t>
      </w:r>
      <w:r w:rsidR="00D65E1F" w:rsidRPr="005666CC">
        <w:rPr>
          <w:szCs w:val="22"/>
        </w:rPr>
        <w:t xml:space="preserve"> Preliminary Electrical Block Diagram</w:t>
      </w:r>
    </w:p>
    <w:p w14:paraId="2426A5F7" w14:textId="3C926D1D" w:rsidR="00876222" w:rsidRDefault="00C70941" w:rsidP="00876222">
      <w:pPr>
        <w:rPr>
          <w:szCs w:val="22"/>
        </w:rPr>
      </w:pPr>
      <w:r>
        <w:rPr>
          <w:szCs w:val="22"/>
        </w:rPr>
        <w:t xml:space="preserve"> </w:t>
      </w:r>
    </w:p>
    <w:p w14:paraId="24E0033E" w14:textId="77777777" w:rsidR="000433DC" w:rsidRDefault="009574B6" w:rsidP="000433DC">
      <w:pPr>
        <w:keepNext/>
        <w:jc w:val="center"/>
      </w:pPr>
      <w:r>
        <w:rPr>
          <w:noProof/>
          <w:szCs w:val="22"/>
        </w:rPr>
        <w:drawing>
          <wp:inline distT="0" distB="0" distL="0" distR="0" wp14:anchorId="641D6228" wp14:editId="2E59C31B">
            <wp:extent cx="3247053" cy="3375163"/>
            <wp:effectExtent l="0" t="0" r="4445" b="3175"/>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l="27788" t="9296" r="20542" b="4772"/>
                    <a:stretch/>
                  </pic:blipFill>
                  <pic:spPr bwMode="auto">
                    <a:xfrm>
                      <a:off x="0" y="0"/>
                      <a:ext cx="3266747" cy="3395634"/>
                    </a:xfrm>
                    <a:prstGeom prst="rect">
                      <a:avLst/>
                    </a:prstGeom>
                    <a:ln>
                      <a:noFill/>
                    </a:ln>
                    <a:extLst>
                      <a:ext uri="{53640926-AAD7-44D8-BBD7-CCE9431645EC}">
                        <a14:shadowObscured xmlns:a14="http://schemas.microsoft.com/office/drawing/2010/main"/>
                      </a:ext>
                    </a:extLst>
                  </pic:spPr>
                </pic:pic>
              </a:graphicData>
            </a:graphic>
          </wp:inline>
        </w:drawing>
      </w:r>
    </w:p>
    <w:p w14:paraId="146BE653" w14:textId="35621216" w:rsidR="009574B6" w:rsidRPr="000433DC" w:rsidRDefault="000433DC" w:rsidP="000433DC">
      <w:pPr>
        <w:pStyle w:val="Caption"/>
        <w:jc w:val="center"/>
        <w:rPr>
          <w:i w:val="0"/>
          <w:color w:val="auto"/>
          <w:sz w:val="22"/>
          <w:szCs w:val="22"/>
        </w:rPr>
      </w:pPr>
      <w:r w:rsidRPr="00305469">
        <w:rPr>
          <w:b/>
          <w:i w:val="0"/>
          <w:color w:val="auto"/>
          <w:sz w:val="22"/>
          <w:szCs w:val="22"/>
        </w:rPr>
        <w:t xml:space="preserve">Figure </w:t>
      </w:r>
      <w:r w:rsidR="00305469">
        <w:rPr>
          <w:b/>
          <w:i w:val="0"/>
          <w:color w:val="auto"/>
          <w:sz w:val="22"/>
          <w:szCs w:val="22"/>
        </w:rPr>
        <w:t>23</w:t>
      </w:r>
      <w:r w:rsidRPr="00305469">
        <w:rPr>
          <w:b/>
          <w:i w:val="0"/>
          <w:color w:val="auto"/>
          <w:sz w:val="22"/>
          <w:szCs w:val="22"/>
        </w:rPr>
        <w:t>:</w:t>
      </w:r>
      <w:r w:rsidRPr="00305469">
        <w:rPr>
          <w:i w:val="0"/>
          <w:color w:val="auto"/>
          <w:sz w:val="22"/>
          <w:szCs w:val="22"/>
        </w:rPr>
        <w:t xml:space="preserve"> Updated Electrical Block Diagram</w:t>
      </w:r>
    </w:p>
    <w:p w14:paraId="6823255F" w14:textId="6A318166" w:rsidR="005666CC" w:rsidRDefault="00C70941" w:rsidP="00C70941">
      <w:pPr>
        <w:ind w:firstLine="720"/>
        <w:rPr>
          <w:szCs w:val="22"/>
        </w:rPr>
      </w:pPr>
      <w:r>
        <w:lastRenderedPageBreak/>
        <w:t>The team hosted a User Interface design workshop with the client, Vanderlande Industries, to ensure that all the data and information passed to the operator is helpful, necessary, and comprehensive. In this design session, the team presented a preliminarily mockup of the user interface (</w:t>
      </w:r>
      <w:r w:rsidRPr="008306EE">
        <w:rPr>
          <w:b/>
          <w:bCs/>
        </w:rPr>
        <w:t xml:space="preserve">Figure </w:t>
      </w:r>
      <w:r>
        <w:rPr>
          <w:b/>
          <w:bCs/>
        </w:rPr>
        <w:t>2</w:t>
      </w:r>
      <w:r w:rsidR="00A53A47">
        <w:rPr>
          <w:b/>
          <w:bCs/>
        </w:rPr>
        <w:t>4</w:t>
      </w:r>
      <w:r>
        <w:t xml:space="preserve">) and talked through the user groups who may interact with each of the data points collected, the purpose of the data collected, and the ease of use for the user. This led to the Revised User Interface seen in </w:t>
      </w:r>
      <w:r>
        <w:rPr>
          <w:b/>
          <w:bCs/>
        </w:rPr>
        <w:t>Figure 2</w:t>
      </w:r>
      <w:r w:rsidR="00A53A47">
        <w:rPr>
          <w:b/>
          <w:bCs/>
        </w:rPr>
        <w:t>5</w:t>
      </w:r>
      <w:r>
        <w:t>. This design workshop gave the electrical team members of Operation Omega the ability to see one full end of the system with the other end being the mechanical outputs of the motor, the light out of the LED, and others which are largely apart of the mechanical side of the Dia-Bot.</w:t>
      </w:r>
    </w:p>
    <w:p w14:paraId="087435E8" w14:textId="77777777" w:rsidR="00C70941" w:rsidRDefault="00C70941" w:rsidP="00C70941">
      <w:pPr>
        <w:ind w:firstLine="720"/>
        <w:rPr>
          <w:szCs w:val="22"/>
        </w:rPr>
      </w:pPr>
    </w:p>
    <w:p w14:paraId="08F424FD" w14:textId="1605E237" w:rsidR="00E45FFC" w:rsidRPr="00C70941" w:rsidRDefault="005666CC" w:rsidP="00C70941">
      <w:pPr>
        <w:jc w:val="center"/>
        <w:rPr>
          <w:szCs w:val="22"/>
        </w:rPr>
      </w:pPr>
      <w:r>
        <w:rPr>
          <w:noProof/>
        </w:rPr>
        <w:drawing>
          <wp:inline distT="0" distB="0" distL="0" distR="0" wp14:anchorId="423AD7B5" wp14:editId="3027EAD5">
            <wp:extent cx="4267361" cy="2500604"/>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79589" cy="2566368"/>
                    </a:xfrm>
                    <a:prstGeom prst="rect">
                      <a:avLst/>
                    </a:prstGeom>
                    <a:noFill/>
                    <a:ln>
                      <a:noFill/>
                    </a:ln>
                  </pic:spPr>
                </pic:pic>
              </a:graphicData>
            </a:graphic>
          </wp:inline>
        </w:drawing>
      </w:r>
      <w:r w:rsidR="00BA09AF">
        <w:br/>
      </w:r>
      <w:r w:rsidR="003D7E33" w:rsidRPr="00BA09AF">
        <w:rPr>
          <w:b/>
          <w:szCs w:val="22"/>
        </w:rPr>
        <w:t xml:space="preserve">Figure </w:t>
      </w:r>
      <w:r w:rsidR="00032666">
        <w:rPr>
          <w:b/>
          <w:szCs w:val="22"/>
        </w:rPr>
        <w:t>2</w:t>
      </w:r>
      <w:r w:rsidR="00305469">
        <w:rPr>
          <w:b/>
          <w:szCs w:val="22"/>
        </w:rPr>
        <w:t>4</w:t>
      </w:r>
      <w:r w:rsidR="003D7E33" w:rsidRPr="005666CC">
        <w:rPr>
          <w:b/>
          <w:szCs w:val="22"/>
        </w:rPr>
        <w:fldChar w:fldCharType="begin"/>
      </w:r>
      <w:r w:rsidR="003D7E33" w:rsidRPr="005666CC">
        <w:rPr>
          <w:b/>
          <w:szCs w:val="22"/>
        </w:rPr>
        <w:instrText xml:space="preserve"> SEQ Figure \* ARABIC </w:instrText>
      </w:r>
      <w:r w:rsidR="00DE069A">
        <w:rPr>
          <w:b/>
          <w:szCs w:val="22"/>
        </w:rPr>
        <w:fldChar w:fldCharType="separate"/>
      </w:r>
      <w:r w:rsidR="003D7E33" w:rsidRPr="005666CC">
        <w:rPr>
          <w:b/>
          <w:szCs w:val="22"/>
        </w:rPr>
        <w:fldChar w:fldCharType="end"/>
      </w:r>
      <w:r w:rsidR="003D7E33" w:rsidRPr="005666CC">
        <w:rPr>
          <w:b/>
          <w:szCs w:val="22"/>
        </w:rPr>
        <w:t>:</w:t>
      </w:r>
      <w:r w:rsidR="003D7E33" w:rsidRPr="005666CC">
        <w:rPr>
          <w:szCs w:val="22"/>
        </w:rPr>
        <w:t xml:space="preserve"> Preliminary User Interface Mockup</w:t>
      </w:r>
    </w:p>
    <w:p w14:paraId="2756EA51" w14:textId="50CF9875" w:rsidR="00072C4E" w:rsidRPr="007E196E" w:rsidRDefault="22C3ECF0" w:rsidP="00BA09AF">
      <w:pPr>
        <w:keepNext/>
        <w:jc w:val="center"/>
        <w:rPr>
          <w:b/>
          <w:szCs w:val="22"/>
        </w:rPr>
      </w:pPr>
      <w:r>
        <w:rPr>
          <w:noProof/>
        </w:rPr>
        <w:drawing>
          <wp:inline distT="0" distB="0" distL="0" distR="0" wp14:anchorId="535649B7" wp14:editId="1DDB6479">
            <wp:extent cx="4816933" cy="2034073"/>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4979361" cy="2102663"/>
                    </a:xfrm>
                    <a:prstGeom prst="rect">
                      <a:avLst/>
                    </a:prstGeom>
                  </pic:spPr>
                </pic:pic>
              </a:graphicData>
            </a:graphic>
          </wp:inline>
        </w:drawing>
      </w:r>
      <w:r w:rsidR="00BA09AF" w:rsidRPr="00BA09AF">
        <w:br/>
      </w:r>
      <w:r w:rsidR="003D7E33" w:rsidRPr="00BA09AF">
        <w:rPr>
          <w:b/>
          <w:szCs w:val="22"/>
        </w:rPr>
        <w:t xml:space="preserve">Figure </w:t>
      </w:r>
      <w:r w:rsidR="00032666">
        <w:rPr>
          <w:b/>
          <w:szCs w:val="22"/>
        </w:rPr>
        <w:t>2</w:t>
      </w:r>
      <w:r w:rsidR="00305469">
        <w:rPr>
          <w:b/>
          <w:szCs w:val="22"/>
        </w:rPr>
        <w:t>5</w:t>
      </w:r>
      <w:r w:rsidR="003D7E33" w:rsidRPr="005666CC">
        <w:rPr>
          <w:b/>
          <w:szCs w:val="22"/>
        </w:rPr>
        <w:fldChar w:fldCharType="begin"/>
      </w:r>
      <w:r w:rsidR="003D7E33" w:rsidRPr="005666CC">
        <w:rPr>
          <w:b/>
          <w:szCs w:val="22"/>
        </w:rPr>
        <w:instrText xml:space="preserve"> SEQ Figure \* ARABIC </w:instrText>
      </w:r>
      <w:r w:rsidR="00DE069A">
        <w:rPr>
          <w:b/>
          <w:szCs w:val="22"/>
        </w:rPr>
        <w:fldChar w:fldCharType="separate"/>
      </w:r>
      <w:r w:rsidR="003D7E33" w:rsidRPr="005666CC">
        <w:rPr>
          <w:b/>
          <w:szCs w:val="22"/>
        </w:rPr>
        <w:fldChar w:fldCharType="end"/>
      </w:r>
      <w:r w:rsidR="003D7E33" w:rsidRPr="005666CC">
        <w:rPr>
          <w:b/>
          <w:szCs w:val="22"/>
        </w:rPr>
        <w:t>:</w:t>
      </w:r>
      <w:r w:rsidR="003D7E33" w:rsidRPr="005666CC">
        <w:rPr>
          <w:szCs w:val="22"/>
        </w:rPr>
        <w:t xml:space="preserve"> Revised User Interface</w:t>
      </w:r>
    </w:p>
    <w:p w14:paraId="20D973F2" w14:textId="5141DA7D" w:rsidR="00D42729" w:rsidRDefault="00D42729" w:rsidP="00A03E22">
      <w:pPr>
        <w:keepNext/>
        <w:rPr>
          <w:b/>
          <w:bCs/>
          <w:szCs w:val="22"/>
        </w:rPr>
      </w:pPr>
    </w:p>
    <w:p w14:paraId="085FAD36" w14:textId="50E2443F" w:rsidR="00BA09AF" w:rsidRDefault="00A03E22" w:rsidP="00D42729">
      <w:pPr>
        <w:keepNext/>
        <w:ind w:firstLine="720"/>
        <w:rPr>
          <w:szCs w:val="22"/>
        </w:rPr>
      </w:pPr>
      <w:r w:rsidRPr="00A03E22">
        <w:rPr>
          <w:szCs w:val="22"/>
        </w:rPr>
        <w:t xml:space="preserve">As building of the electrical sub-system began, </w:t>
      </w:r>
      <w:r>
        <w:rPr>
          <w:szCs w:val="22"/>
        </w:rPr>
        <w:t xml:space="preserve">the </w:t>
      </w:r>
      <w:r w:rsidR="00AE6D59">
        <w:rPr>
          <w:szCs w:val="22"/>
        </w:rPr>
        <w:t xml:space="preserve">electrical team </w:t>
      </w:r>
      <w:r w:rsidR="00D42729">
        <w:rPr>
          <w:szCs w:val="22"/>
        </w:rPr>
        <w:t xml:space="preserve">used </w:t>
      </w:r>
      <w:r w:rsidR="00C20D9C">
        <w:rPr>
          <w:szCs w:val="22"/>
        </w:rPr>
        <w:t>dummy inputs (</w:t>
      </w:r>
      <w:r w:rsidR="000D6648">
        <w:rPr>
          <w:szCs w:val="22"/>
        </w:rPr>
        <w:t>randomized</w:t>
      </w:r>
      <w:r w:rsidR="00C20D9C">
        <w:rPr>
          <w:szCs w:val="22"/>
        </w:rPr>
        <w:t xml:space="preserve"> generated values) to create </w:t>
      </w:r>
      <w:r w:rsidR="00C20D9C" w:rsidRPr="000D6648">
        <w:rPr>
          <w:b/>
          <w:bCs/>
          <w:szCs w:val="22"/>
        </w:rPr>
        <w:t>Figure 2</w:t>
      </w:r>
      <w:r w:rsidR="00305469">
        <w:rPr>
          <w:b/>
          <w:bCs/>
          <w:szCs w:val="22"/>
        </w:rPr>
        <w:t>6</w:t>
      </w:r>
      <w:r w:rsidR="00C20D9C">
        <w:rPr>
          <w:szCs w:val="22"/>
        </w:rPr>
        <w:t xml:space="preserve">. In the Initial </w:t>
      </w:r>
      <w:r w:rsidR="00723714">
        <w:rPr>
          <w:szCs w:val="22"/>
        </w:rPr>
        <w:t xml:space="preserve">Prototype User Interface, the </w:t>
      </w:r>
      <w:r w:rsidR="00AD7161">
        <w:rPr>
          <w:szCs w:val="22"/>
        </w:rPr>
        <w:t xml:space="preserve">client can </w:t>
      </w:r>
      <w:r w:rsidR="00AD7161">
        <w:rPr>
          <w:szCs w:val="22"/>
        </w:rPr>
        <w:lastRenderedPageBreak/>
        <w:t xml:space="preserve">see </w:t>
      </w:r>
      <w:r w:rsidR="005E383B">
        <w:rPr>
          <w:szCs w:val="22"/>
        </w:rPr>
        <w:t>live charts of</w:t>
      </w:r>
      <w:r w:rsidR="00AD7161">
        <w:rPr>
          <w:szCs w:val="22"/>
        </w:rPr>
        <w:t xml:space="preserve"> </w:t>
      </w:r>
      <w:r w:rsidR="005E383B">
        <w:rPr>
          <w:szCs w:val="22"/>
        </w:rPr>
        <w:t xml:space="preserve">sound levels, </w:t>
      </w:r>
      <w:proofErr w:type="spellStart"/>
      <w:r w:rsidR="005E383B">
        <w:rPr>
          <w:szCs w:val="22"/>
        </w:rPr>
        <w:t>virbration</w:t>
      </w:r>
      <w:proofErr w:type="spellEnd"/>
      <w:r w:rsidR="005E383B">
        <w:rPr>
          <w:szCs w:val="22"/>
        </w:rPr>
        <w:t>, temperature,</w:t>
      </w:r>
      <w:r w:rsidR="009E6CB6">
        <w:rPr>
          <w:szCs w:val="22"/>
        </w:rPr>
        <w:t xml:space="preserve"> and</w:t>
      </w:r>
      <w:r w:rsidR="005E383B">
        <w:rPr>
          <w:szCs w:val="22"/>
        </w:rPr>
        <w:t xml:space="preserve"> position</w:t>
      </w:r>
      <w:r w:rsidR="002B4560">
        <w:rPr>
          <w:szCs w:val="22"/>
        </w:rPr>
        <w:t>,</w:t>
      </w:r>
      <w:r w:rsidR="009E6CB6">
        <w:rPr>
          <w:szCs w:val="22"/>
        </w:rPr>
        <w:t xml:space="preserve"> above the </w:t>
      </w:r>
      <w:r w:rsidR="0095342D">
        <w:rPr>
          <w:szCs w:val="22"/>
        </w:rPr>
        <w:t xml:space="preserve">real time camera visuals. </w:t>
      </w:r>
      <w:r w:rsidR="00120AE3">
        <w:rPr>
          <w:szCs w:val="22"/>
        </w:rPr>
        <w:t xml:space="preserve">On the left of </w:t>
      </w:r>
      <w:r w:rsidR="000D6648">
        <w:rPr>
          <w:szCs w:val="22"/>
        </w:rPr>
        <w:t>t</w:t>
      </w:r>
      <w:r w:rsidR="0095342D">
        <w:rPr>
          <w:szCs w:val="22"/>
        </w:rPr>
        <w:t xml:space="preserve">he image in Figure 27 is </w:t>
      </w:r>
      <w:r w:rsidR="00120AE3">
        <w:rPr>
          <w:szCs w:val="22"/>
        </w:rPr>
        <w:t xml:space="preserve">a </w:t>
      </w:r>
      <w:r w:rsidR="00772B38">
        <w:rPr>
          <w:szCs w:val="22"/>
        </w:rPr>
        <w:t xml:space="preserve">control panel so that the operator may control the movement of the robot, camera, </w:t>
      </w:r>
      <w:r w:rsidR="001C034E">
        <w:rPr>
          <w:szCs w:val="22"/>
        </w:rPr>
        <w:t>light, and set alerts.</w:t>
      </w:r>
      <w:r w:rsidR="002B4560">
        <w:rPr>
          <w:szCs w:val="22"/>
        </w:rPr>
        <w:t xml:space="preserve"> This pane also displays and alerts for potential problems.</w:t>
      </w:r>
    </w:p>
    <w:p w14:paraId="44F02D44" w14:textId="77777777" w:rsidR="00226B04" w:rsidRPr="00A03E22" w:rsidRDefault="00226B04" w:rsidP="00D42729">
      <w:pPr>
        <w:keepNext/>
        <w:ind w:firstLine="720"/>
        <w:rPr>
          <w:szCs w:val="22"/>
        </w:rPr>
      </w:pPr>
    </w:p>
    <w:p w14:paraId="0985CAE2" w14:textId="14D2000F" w:rsidR="00994B40" w:rsidRPr="007E196E" w:rsidRDefault="00766919" w:rsidP="003539C1">
      <w:pPr>
        <w:keepNext/>
        <w:jc w:val="center"/>
        <w:rPr>
          <w:szCs w:val="22"/>
        </w:rPr>
      </w:pPr>
      <w:r w:rsidRPr="00766919">
        <w:rPr>
          <w:noProof/>
        </w:rPr>
        <w:drawing>
          <wp:inline distT="0" distB="0" distL="0" distR="0" wp14:anchorId="3FCB2B4D" wp14:editId="5E3809DC">
            <wp:extent cx="4507346" cy="2533748"/>
            <wp:effectExtent l="0" t="0" r="1270" b="635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60"/>
                    <a:stretch>
                      <a:fillRect/>
                    </a:stretch>
                  </pic:blipFill>
                  <pic:spPr>
                    <a:xfrm>
                      <a:off x="0" y="0"/>
                      <a:ext cx="4596164" cy="2583676"/>
                    </a:xfrm>
                    <a:prstGeom prst="rect">
                      <a:avLst/>
                    </a:prstGeom>
                  </pic:spPr>
                </pic:pic>
              </a:graphicData>
            </a:graphic>
          </wp:inline>
        </w:drawing>
      </w:r>
      <w:r w:rsidR="003539C1">
        <w:br/>
      </w:r>
      <w:r w:rsidR="003D7E33" w:rsidRPr="00BA09AF">
        <w:rPr>
          <w:b/>
          <w:szCs w:val="22"/>
        </w:rPr>
        <w:t xml:space="preserve">Figure </w:t>
      </w:r>
      <w:r w:rsidR="00032666">
        <w:rPr>
          <w:b/>
          <w:szCs w:val="22"/>
        </w:rPr>
        <w:t>2</w:t>
      </w:r>
      <w:r w:rsidR="00305469">
        <w:rPr>
          <w:b/>
          <w:szCs w:val="22"/>
        </w:rPr>
        <w:t>6</w:t>
      </w:r>
      <w:r w:rsidR="003D7E33" w:rsidRPr="00BA09AF">
        <w:rPr>
          <w:b/>
          <w:szCs w:val="22"/>
        </w:rPr>
        <w:fldChar w:fldCharType="begin"/>
      </w:r>
      <w:r w:rsidR="003D7E33" w:rsidRPr="00BA09AF">
        <w:rPr>
          <w:b/>
          <w:szCs w:val="22"/>
        </w:rPr>
        <w:instrText xml:space="preserve"> SEQ Figure \* ARABIC </w:instrText>
      </w:r>
      <w:r w:rsidR="00DE069A">
        <w:rPr>
          <w:b/>
          <w:szCs w:val="22"/>
        </w:rPr>
        <w:fldChar w:fldCharType="separate"/>
      </w:r>
      <w:r w:rsidR="003D7E33" w:rsidRPr="00BA09AF">
        <w:rPr>
          <w:b/>
          <w:szCs w:val="22"/>
        </w:rPr>
        <w:fldChar w:fldCharType="end"/>
      </w:r>
      <w:r w:rsidR="003D7E33" w:rsidRPr="00BA09AF">
        <w:rPr>
          <w:b/>
          <w:szCs w:val="22"/>
        </w:rPr>
        <w:t>:</w:t>
      </w:r>
      <w:r w:rsidR="003D7E33" w:rsidRPr="00BA09AF">
        <w:rPr>
          <w:szCs w:val="22"/>
        </w:rPr>
        <w:t xml:space="preserve"> Initial Prototype User Interface</w:t>
      </w:r>
    </w:p>
    <w:p w14:paraId="1FAAA078" w14:textId="77777777" w:rsidR="00BA09AF" w:rsidRPr="007E196E" w:rsidRDefault="00BA09AF" w:rsidP="003539C1">
      <w:pPr>
        <w:keepNext/>
        <w:jc w:val="center"/>
        <w:rPr>
          <w:szCs w:val="22"/>
        </w:rPr>
      </w:pPr>
    </w:p>
    <w:p w14:paraId="5CD50E83" w14:textId="29A87445" w:rsidR="00994B40" w:rsidRPr="00F77997" w:rsidRDefault="00994B40" w:rsidP="00994B40">
      <w:r w:rsidRPr="00F77997">
        <w:t>C. Electrical-Mechanical Interaction</w:t>
      </w:r>
    </w:p>
    <w:p w14:paraId="34995623" w14:textId="0B6F335E" w:rsidR="00991599" w:rsidRPr="00F77997" w:rsidRDefault="00EC7A3C" w:rsidP="00994B40">
      <w:r w:rsidRPr="00F77997">
        <w:tab/>
      </w:r>
      <w:r w:rsidR="00E54A54" w:rsidRPr="00F77997">
        <w:t xml:space="preserve">As described </w:t>
      </w:r>
      <w:r w:rsidR="00F77997" w:rsidRPr="00F77997">
        <w:t>earlier this section</w:t>
      </w:r>
      <w:r w:rsidR="00E54A54" w:rsidRPr="00F77997">
        <w:t xml:space="preserve">, the Dia-Bot moves </w:t>
      </w:r>
      <w:r w:rsidR="00644E30" w:rsidRPr="00F77997">
        <w:t xml:space="preserve">via </w:t>
      </w:r>
      <w:r w:rsidR="002244F6" w:rsidRPr="00F77997">
        <w:t xml:space="preserve">two treads, one on either side, each individually controlled by </w:t>
      </w:r>
      <w:r w:rsidR="003E4FB2" w:rsidRPr="00F77997">
        <w:t>its own</w:t>
      </w:r>
      <w:r w:rsidR="002244F6" w:rsidRPr="00F77997">
        <w:t xml:space="preserve"> DC motor. </w:t>
      </w:r>
      <w:r w:rsidR="00AE6474" w:rsidRPr="00F77997">
        <w:t xml:space="preserve">An operator controls the movement of these two treads based on the </w:t>
      </w:r>
      <w:r w:rsidR="00F00772" w:rsidRPr="00F77997">
        <w:t xml:space="preserve">eight-way direction </w:t>
      </w:r>
      <w:r w:rsidR="00CA7738">
        <w:t xml:space="preserve">buttons </w:t>
      </w:r>
      <w:r w:rsidR="005B2DC9" w:rsidRPr="00F77997">
        <w:t xml:space="preserve">and speed </w:t>
      </w:r>
      <w:r w:rsidR="00CA7738">
        <w:t>slider</w:t>
      </w:r>
      <w:r w:rsidR="005B2DC9" w:rsidRPr="00F77997">
        <w:t xml:space="preserve"> </w:t>
      </w:r>
      <w:r w:rsidR="00363DFD" w:rsidRPr="00F77997">
        <w:t xml:space="preserve">exposed by the user interface. Since </w:t>
      </w:r>
      <w:r w:rsidR="00331EBB" w:rsidRPr="00F77997">
        <w:t>a</w:t>
      </w:r>
      <w:r w:rsidR="00227C05" w:rsidRPr="00F77997">
        <w:t xml:space="preserve">n operator may be controlling this robot with </w:t>
      </w:r>
      <w:r w:rsidR="00283FAD" w:rsidRPr="00F77997">
        <w:t xml:space="preserve">only </w:t>
      </w:r>
      <w:r w:rsidR="00227C05" w:rsidRPr="00F77997">
        <w:t>a laptop</w:t>
      </w:r>
      <w:r w:rsidR="00276D04" w:rsidRPr="00F77997">
        <w:t xml:space="preserve">, a </w:t>
      </w:r>
      <w:r w:rsidR="00331EBB" w:rsidRPr="00F77997">
        <w:t xml:space="preserve">discrete direction control scheme </w:t>
      </w:r>
      <w:r w:rsidR="00592C16" w:rsidRPr="00F77997">
        <w:t>must be implemented</w:t>
      </w:r>
      <w:r w:rsidR="00A21687" w:rsidRPr="00F77997">
        <w:t xml:space="preserve"> to accommodate users with a keyboard</w:t>
      </w:r>
      <w:r w:rsidR="00592C16" w:rsidRPr="00F77997">
        <w:t xml:space="preserve"> and no touchscreen</w:t>
      </w:r>
      <w:r w:rsidR="00A21687" w:rsidRPr="00F77997">
        <w:t>.</w:t>
      </w:r>
      <w:r w:rsidR="00941498" w:rsidRPr="00F77997">
        <w:t xml:space="preserve"> Due to these constraints, the following control scheme is used</w:t>
      </w:r>
      <w:r w:rsidR="00B61805" w:rsidRPr="00F77997">
        <w:t xml:space="preserve"> to move the </w:t>
      </w:r>
      <w:r w:rsidR="00AF3589" w:rsidRPr="00F77997">
        <w:t>Dia-Bot</w:t>
      </w:r>
      <w:r w:rsidR="001C3AAC" w:rsidRPr="00F77997">
        <w:t xml:space="preserve"> with the </w:t>
      </w:r>
      <w:r w:rsidR="00A144C6" w:rsidRPr="00F77997">
        <w:t>eight directional buttons</w:t>
      </w:r>
      <w:r w:rsidR="00EF3B70" w:rsidRPr="00F77997">
        <w:t xml:space="preserve"> plus a center button for a short brake</w:t>
      </w:r>
      <w:r w:rsidR="00991599" w:rsidRPr="00F77997">
        <w:t>.</w:t>
      </w:r>
      <w:r w:rsidR="004C745A" w:rsidRPr="00F77997">
        <w:t xml:space="preserve"> </w:t>
      </w:r>
      <w:r w:rsidR="00BE15F8" w:rsidRPr="00F77997">
        <w:rPr>
          <w:b/>
          <w:bCs/>
        </w:rPr>
        <w:t>Figure 2</w:t>
      </w:r>
      <w:r w:rsidR="00305469">
        <w:rPr>
          <w:b/>
          <w:bCs/>
        </w:rPr>
        <w:t>7</w:t>
      </w:r>
      <w:r w:rsidR="004C745A" w:rsidRPr="00F77997">
        <w:t xml:space="preserve"> shows how each of the nine control buttons maps to a different speed setting for each tread.</w:t>
      </w:r>
    </w:p>
    <w:p w14:paraId="1358314D" w14:textId="77777777" w:rsidR="003D7E33" w:rsidRDefault="003A5C0E" w:rsidP="003D7E33">
      <w:pPr>
        <w:keepNext/>
        <w:jc w:val="center"/>
      </w:pPr>
      <w:r w:rsidRPr="003A5C0E">
        <w:rPr>
          <w:noProof/>
        </w:rPr>
        <w:lastRenderedPageBreak/>
        <w:drawing>
          <wp:inline distT="0" distB="0" distL="0" distR="0" wp14:anchorId="4078B007" wp14:editId="2F16BFE2">
            <wp:extent cx="4163899" cy="2778440"/>
            <wp:effectExtent l="0" t="0" r="8255" b="3175"/>
            <wp:docPr id="33" name="Picture 3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pic:cNvPicPr/>
                  </pic:nvPicPr>
                  <pic:blipFill rotWithShape="1">
                    <a:blip r:embed="rId61"/>
                    <a:srcRect t="1364"/>
                    <a:stretch/>
                  </pic:blipFill>
                  <pic:spPr bwMode="auto">
                    <a:xfrm>
                      <a:off x="0" y="0"/>
                      <a:ext cx="4180505" cy="2789521"/>
                    </a:xfrm>
                    <a:prstGeom prst="rect">
                      <a:avLst/>
                    </a:prstGeom>
                    <a:ln>
                      <a:noFill/>
                    </a:ln>
                    <a:extLst>
                      <a:ext uri="{53640926-AAD7-44D8-BBD7-CCE9431645EC}">
                        <a14:shadowObscured xmlns:a14="http://schemas.microsoft.com/office/drawing/2010/main"/>
                      </a:ext>
                    </a:extLst>
                  </pic:spPr>
                </pic:pic>
              </a:graphicData>
            </a:graphic>
          </wp:inline>
        </w:drawing>
      </w:r>
    </w:p>
    <w:p w14:paraId="3968244D" w14:textId="0C26EBDB" w:rsidR="003D7E33" w:rsidRPr="003D7E33" w:rsidRDefault="003D7E33" w:rsidP="003D7E33">
      <w:pPr>
        <w:pStyle w:val="Caption"/>
        <w:jc w:val="center"/>
        <w:rPr>
          <w:i w:val="0"/>
          <w:iCs w:val="0"/>
          <w:color w:val="auto"/>
          <w:sz w:val="22"/>
          <w:szCs w:val="22"/>
        </w:rPr>
      </w:pPr>
      <w:r w:rsidRPr="003D7E33">
        <w:rPr>
          <w:b/>
          <w:bCs/>
          <w:i w:val="0"/>
          <w:iCs w:val="0"/>
          <w:color w:val="auto"/>
          <w:sz w:val="22"/>
          <w:szCs w:val="22"/>
        </w:rPr>
        <w:t xml:space="preserve">Figure </w:t>
      </w:r>
      <w:r w:rsidR="00032666">
        <w:rPr>
          <w:b/>
          <w:bCs/>
          <w:i w:val="0"/>
          <w:iCs w:val="0"/>
          <w:color w:val="auto"/>
          <w:sz w:val="22"/>
          <w:szCs w:val="22"/>
        </w:rPr>
        <w:t>2</w:t>
      </w:r>
      <w:r w:rsidR="00305469">
        <w:rPr>
          <w:b/>
          <w:bCs/>
          <w:i w:val="0"/>
          <w:iCs w:val="0"/>
          <w:color w:val="auto"/>
          <w:sz w:val="22"/>
          <w:szCs w:val="22"/>
        </w:rPr>
        <w:t>7</w:t>
      </w:r>
      <w:r w:rsidRPr="003D7E33">
        <w:rPr>
          <w:b/>
          <w:bCs/>
          <w:i w:val="0"/>
          <w:iCs w:val="0"/>
          <w:color w:val="auto"/>
          <w:sz w:val="22"/>
          <w:szCs w:val="22"/>
        </w:rPr>
        <w:fldChar w:fldCharType="begin"/>
      </w:r>
      <w:r w:rsidRPr="003D7E33">
        <w:rPr>
          <w:b/>
          <w:bCs/>
          <w:i w:val="0"/>
          <w:iCs w:val="0"/>
          <w:color w:val="auto"/>
          <w:sz w:val="22"/>
          <w:szCs w:val="22"/>
        </w:rPr>
        <w:instrText xml:space="preserve"> SEQ Figure \* ARABIC </w:instrText>
      </w:r>
      <w:r w:rsidR="00DE069A">
        <w:rPr>
          <w:b/>
          <w:bCs/>
          <w:i w:val="0"/>
          <w:iCs w:val="0"/>
          <w:color w:val="auto"/>
          <w:sz w:val="22"/>
          <w:szCs w:val="22"/>
        </w:rPr>
        <w:fldChar w:fldCharType="separate"/>
      </w:r>
      <w:r w:rsidRPr="003D7E33">
        <w:rPr>
          <w:b/>
          <w:bCs/>
          <w:i w:val="0"/>
          <w:iCs w:val="0"/>
          <w:color w:val="auto"/>
          <w:sz w:val="22"/>
          <w:szCs w:val="22"/>
        </w:rPr>
        <w:fldChar w:fldCharType="end"/>
      </w:r>
      <w:r w:rsidRPr="003D7E33">
        <w:rPr>
          <w:b/>
          <w:bCs/>
          <w:i w:val="0"/>
          <w:iCs w:val="0"/>
          <w:color w:val="auto"/>
          <w:sz w:val="22"/>
          <w:szCs w:val="22"/>
        </w:rPr>
        <w:t>:</w:t>
      </w:r>
      <w:r w:rsidRPr="003D7E33">
        <w:rPr>
          <w:i w:val="0"/>
          <w:iCs w:val="0"/>
          <w:color w:val="auto"/>
          <w:sz w:val="22"/>
          <w:szCs w:val="22"/>
        </w:rPr>
        <w:t xml:space="preserve"> The nine buttons which control the Dia-Bot’s movement and their corresponding speed setting for each tread.</w:t>
      </w:r>
    </w:p>
    <w:p w14:paraId="0C7B6641" w14:textId="749F6B1E" w:rsidR="000014BF" w:rsidRDefault="000014BF" w:rsidP="00994B40">
      <w:r>
        <w:tab/>
      </w:r>
    </w:p>
    <w:p w14:paraId="3515C5A9" w14:textId="77777777" w:rsidR="0073433A" w:rsidRDefault="0073433A" w:rsidP="00E45FFC">
      <w:pPr>
        <w:jc w:val="center"/>
      </w:pPr>
    </w:p>
    <w:p w14:paraId="6BC50D82" w14:textId="635A6DDB" w:rsidR="004E2100" w:rsidRDefault="00FA7C50" w:rsidP="004E2100">
      <w:pPr>
        <w:pStyle w:val="Heading2"/>
      </w:pPr>
      <w:bookmarkStart w:id="11" w:name="_Toc86227233"/>
      <w:r w:rsidRPr="00305469">
        <w:t>7</w:t>
      </w:r>
      <w:r w:rsidR="004E2100" w:rsidRPr="00305469">
        <w:t>. Industrial Design</w:t>
      </w:r>
      <w:bookmarkEnd w:id="11"/>
    </w:p>
    <w:p w14:paraId="49A0DB69" w14:textId="5B516FFD" w:rsidR="00EA1BBD" w:rsidRDefault="00537767" w:rsidP="00EA1BBD">
      <w:pPr>
        <w:ind w:firstLine="720"/>
      </w:pPr>
      <w:r>
        <w:t xml:space="preserve">Some of the main Industrial Design considerations are </w:t>
      </w:r>
      <w:r w:rsidR="00556150">
        <w:t>unity among Georgia Tech, Vanderlande Industries, and future design teams</w:t>
      </w:r>
      <w:r w:rsidR="004052BB">
        <w:t xml:space="preserve">, </w:t>
      </w:r>
      <w:r w:rsidR="00A075CD">
        <w:t xml:space="preserve">cohesion of </w:t>
      </w:r>
      <w:r w:rsidR="004C6FAB">
        <w:t xml:space="preserve">a final product from the user interface to the </w:t>
      </w:r>
      <w:r w:rsidR="00455CA1">
        <w:t xml:space="preserve">robot, </w:t>
      </w:r>
      <w:r w:rsidR="0023708F">
        <w:t xml:space="preserve">ownership recognition, </w:t>
      </w:r>
      <w:r w:rsidR="00F3154C">
        <w:t xml:space="preserve">and </w:t>
      </w:r>
      <w:r w:rsidR="00652EF9">
        <w:t>practicality of the robot</w:t>
      </w:r>
      <w:r w:rsidR="0054458C">
        <w:t xml:space="preserve">. </w:t>
      </w:r>
      <w:r w:rsidR="00FF41B7">
        <w:t xml:space="preserve">To </w:t>
      </w:r>
      <w:r w:rsidR="00ED032E">
        <w:t xml:space="preserve">ensure unity among </w:t>
      </w:r>
      <w:r w:rsidR="00574314">
        <w:t xml:space="preserve">Georgia Tech and Vanderlande Industries, </w:t>
      </w:r>
      <w:r w:rsidR="00657B68">
        <w:t>the team</w:t>
      </w:r>
      <w:r w:rsidR="00574314">
        <w:t xml:space="preserve"> </w:t>
      </w:r>
      <w:r w:rsidR="00D108AA">
        <w:t>ha</w:t>
      </w:r>
      <w:r w:rsidR="00657B68">
        <w:t>s</w:t>
      </w:r>
      <w:r w:rsidR="00D108AA">
        <w:t xml:space="preserve"> been using a combination of the </w:t>
      </w:r>
      <w:r w:rsidR="4D57DB36">
        <w:t>Vanderlande</w:t>
      </w:r>
      <w:r w:rsidR="00D108AA">
        <w:t xml:space="preserve"> and Georgia Tech logos stacked on top of each other</w:t>
      </w:r>
      <w:r w:rsidR="00657B68">
        <w:t xml:space="preserve"> (</w:t>
      </w:r>
      <w:r w:rsidR="00657B68" w:rsidRPr="0A5482EF">
        <w:rPr>
          <w:b/>
          <w:bCs/>
        </w:rPr>
        <w:t xml:space="preserve">Figure </w:t>
      </w:r>
      <w:r w:rsidR="002A4373" w:rsidRPr="0A5482EF">
        <w:rPr>
          <w:b/>
          <w:bCs/>
        </w:rPr>
        <w:t>2</w:t>
      </w:r>
      <w:r w:rsidR="00305469">
        <w:rPr>
          <w:b/>
          <w:bCs/>
        </w:rPr>
        <w:t>8</w:t>
      </w:r>
      <w:r w:rsidR="002A4373">
        <w:t xml:space="preserve">). </w:t>
      </w:r>
      <w:r w:rsidR="00657B68">
        <w:t>To ensure that future groups</w:t>
      </w:r>
      <w:r w:rsidR="002A4373">
        <w:t xml:space="preserve"> feel a </w:t>
      </w:r>
      <w:r w:rsidR="00EA1BBD">
        <w:t>sense of ownership of this project, this combination logo i</w:t>
      </w:r>
      <w:r w:rsidR="00907751">
        <w:t>n</w:t>
      </w:r>
      <w:r w:rsidR="00EA1BBD">
        <w:t xml:space="preserve"> general </w:t>
      </w:r>
      <w:r w:rsidR="00DC14A7">
        <w:t xml:space="preserve">does incorporate their identity as members of the Georgia Tech community and </w:t>
      </w:r>
      <w:r w:rsidR="00A242F0">
        <w:t>their gr</w:t>
      </w:r>
      <w:r w:rsidR="00DD5C9E">
        <w:t>owing relationship with Vanderlande Industries.</w:t>
      </w:r>
      <w:r w:rsidR="00F3154C">
        <w:t xml:space="preserve"> This combination logo </w:t>
      </w:r>
      <w:r w:rsidR="00F23D36">
        <w:t>support</w:t>
      </w:r>
      <w:r w:rsidR="00670CEB">
        <w:t>s</w:t>
      </w:r>
      <w:r w:rsidR="00F23D36">
        <w:t xml:space="preserve"> </w:t>
      </w:r>
      <w:r w:rsidR="52F999AE">
        <w:t>Vanderlande's</w:t>
      </w:r>
      <w:r w:rsidR="005F7DC9">
        <w:t xml:space="preserve"> </w:t>
      </w:r>
      <w:r w:rsidR="00263FB4">
        <w:t>ownership and Georgia Tech’s innovation of the final product.</w:t>
      </w:r>
      <w:r w:rsidR="00DD5C9E">
        <w:t xml:space="preserve"> </w:t>
      </w:r>
      <w:r w:rsidR="00E5588B">
        <w:t xml:space="preserve">To create cohesion </w:t>
      </w:r>
      <w:r w:rsidR="00EE15F2">
        <w:t xml:space="preserve">of the entire final product, the team does need to incorporate the combination logo onto the </w:t>
      </w:r>
      <w:r w:rsidR="006F4D4A">
        <w:t xml:space="preserve">user interface </w:t>
      </w:r>
      <w:r w:rsidR="00712DF7">
        <w:t xml:space="preserve">and </w:t>
      </w:r>
      <w:r w:rsidR="00B61D79">
        <w:t xml:space="preserve">for the robot if there is reasonable </w:t>
      </w:r>
      <w:r w:rsidR="00670CEB">
        <w:t>exterior surface space for the logo</w:t>
      </w:r>
      <w:r w:rsidR="007E3264">
        <w:t xml:space="preserve">. </w:t>
      </w:r>
      <w:r w:rsidR="007D113E">
        <w:t>While the combination logo is easily recognizable</w:t>
      </w:r>
      <w:r w:rsidR="001D1390">
        <w:t>, it does not</w:t>
      </w:r>
      <w:r w:rsidR="00E91C4C">
        <w:t xml:space="preserve"> help</w:t>
      </w:r>
      <w:r w:rsidR="00651BBB">
        <w:t xml:space="preserve"> distinguish the robot from other projects done between Georgia Tech and Vanderlande. </w:t>
      </w:r>
    </w:p>
    <w:p w14:paraId="51EF39FE" w14:textId="77777777" w:rsidR="002D0FDB" w:rsidRDefault="002D0FDB" w:rsidP="00EA1BBD">
      <w:pPr>
        <w:ind w:firstLine="720"/>
      </w:pPr>
    </w:p>
    <w:p w14:paraId="45822E74" w14:textId="77777777" w:rsidR="00DB4F83" w:rsidRDefault="00DB4F83" w:rsidP="002A4373">
      <w:pPr>
        <w:keepNext/>
        <w:jc w:val="center"/>
      </w:pPr>
      <w:r>
        <w:rPr>
          <w:noProof/>
        </w:rPr>
        <w:lastRenderedPageBreak/>
        <w:drawing>
          <wp:inline distT="0" distB="0" distL="0" distR="0" wp14:anchorId="30C9B947" wp14:editId="45D5AE36">
            <wp:extent cx="1772285" cy="1196340"/>
            <wp:effectExtent l="0" t="0" r="5715"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772285" cy="1196340"/>
                    </a:xfrm>
                    <a:prstGeom prst="rect">
                      <a:avLst/>
                    </a:prstGeom>
                  </pic:spPr>
                </pic:pic>
              </a:graphicData>
            </a:graphic>
          </wp:inline>
        </w:drawing>
      </w:r>
    </w:p>
    <w:p w14:paraId="39607BA2" w14:textId="59F26174" w:rsidR="00657B68" w:rsidRPr="00DB4F83" w:rsidRDefault="00DB4F83" w:rsidP="002A4373">
      <w:pPr>
        <w:pStyle w:val="Caption"/>
        <w:jc w:val="center"/>
        <w:rPr>
          <w:i w:val="0"/>
          <w:iCs w:val="0"/>
          <w:color w:val="auto"/>
          <w:sz w:val="22"/>
          <w:szCs w:val="22"/>
        </w:rPr>
      </w:pPr>
      <w:r w:rsidRPr="00DB4F83">
        <w:rPr>
          <w:b/>
          <w:bCs/>
          <w:i w:val="0"/>
          <w:iCs w:val="0"/>
          <w:color w:val="auto"/>
          <w:sz w:val="22"/>
          <w:szCs w:val="22"/>
        </w:rPr>
        <w:t xml:space="preserve">Figure </w:t>
      </w:r>
      <w:r w:rsidR="00032666">
        <w:rPr>
          <w:b/>
          <w:bCs/>
          <w:i w:val="0"/>
          <w:iCs w:val="0"/>
          <w:color w:val="auto"/>
          <w:sz w:val="22"/>
          <w:szCs w:val="22"/>
        </w:rPr>
        <w:t>2</w:t>
      </w:r>
      <w:r w:rsidR="00305469">
        <w:rPr>
          <w:b/>
          <w:bCs/>
          <w:i w:val="0"/>
          <w:iCs w:val="0"/>
          <w:color w:val="auto"/>
          <w:sz w:val="22"/>
          <w:szCs w:val="22"/>
        </w:rPr>
        <w:t>8</w:t>
      </w:r>
      <w:r w:rsidRPr="00DB4F83">
        <w:rPr>
          <w:b/>
          <w:bCs/>
          <w:i w:val="0"/>
          <w:iCs w:val="0"/>
          <w:color w:val="auto"/>
          <w:sz w:val="22"/>
          <w:szCs w:val="22"/>
        </w:rPr>
        <w:fldChar w:fldCharType="begin"/>
      </w:r>
      <w:r w:rsidRPr="00DB4F83">
        <w:rPr>
          <w:b/>
          <w:bCs/>
          <w:i w:val="0"/>
          <w:iCs w:val="0"/>
          <w:color w:val="auto"/>
          <w:sz w:val="22"/>
          <w:szCs w:val="22"/>
        </w:rPr>
        <w:instrText xml:space="preserve"> SEQ Figure \* ARABIC </w:instrText>
      </w:r>
      <w:r w:rsidR="00DE069A">
        <w:rPr>
          <w:b/>
          <w:bCs/>
          <w:i w:val="0"/>
          <w:iCs w:val="0"/>
          <w:color w:val="auto"/>
          <w:sz w:val="22"/>
          <w:szCs w:val="22"/>
        </w:rPr>
        <w:fldChar w:fldCharType="separate"/>
      </w:r>
      <w:r w:rsidRPr="00DB4F83">
        <w:rPr>
          <w:b/>
          <w:bCs/>
          <w:i w:val="0"/>
          <w:iCs w:val="0"/>
          <w:color w:val="auto"/>
          <w:sz w:val="22"/>
          <w:szCs w:val="22"/>
        </w:rPr>
        <w:fldChar w:fldCharType="end"/>
      </w:r>
      <w:r w:rsidRPr="00DB4F83">
        <w:rPr>
          <w:b/>
          <w:bCs/>
          <w:i w:val="0"/>
          <w:iCs w:val="0"/>
          <w:color w:val="auto"/>
          <w:sz w:val="22"/>
          <w:szCs w:val="22"/>
        </w:rPr>
        <w:t>:</w:t>
      </w:r>
      <w:r w:rsidRPr="00DB4F83">
        <w:rPr>
          <w:i w:val="0"/>
          <w:iCs w:val="0"/>
          <w:color w:val="auto"/>
          <w:sz w:val="22"/>
          <w:szCs w:val="22"/>
        </w:rPr>
        <w:t xml:space="preserve"> Vanderlande Industries and Georgia Tech Combination Logo</w:t>
      </w:r>
    </w:p>
    <w:p w14:paraId="4B429EB2" w14:textId="393AC057" w:rsidR="005975C8" w:rsidRDefault="002E1E99" w:rsidP="00B34EA5">
      <w:pPr>
        <w:ind w:firstLine="720"/>
      </w:pPr>
      <w:r>
        <w:br/>
      </w:r>
      <w:r>
        <w:tab/>
        <w:t>Visually</w:t>
      </w:r>
      <w:r w:rsidR="002D0FDB">
        <w:t>,</w:t>
      </w:r>
      <w:r>
        <w:t xml:space="preserve"> the combination logo does recognize the </w:t>
      </w:r>
      <w:r w:rsidR="2C084E64">
        <w:t>hierarchy</w:t>
      </w:r>
      <w:r>
        <w:t xml:space="preserve"> of Vanderlande as the owner, users, and </w:t>
      </w:r>
      <w:r w:rsidR="671E103A">
        <w:t>proprietors</w:t>
      </w:r>
      <w:r>
        <w:t xml:space="preserve"> of the robot while much of the innovation and support is provided by Georgia Tech teams. </w:t>
      </w:r>
      <w:r w:rsidR="0058600A">
        <w:t xml:space="preserve">The Language of the combination logo is awkward, with two </w:t>
      </w:r>
      <w:r w:rsidR="003756D3">
        <w:t>fonts stacked together</w:t>
      </w:r>
      <w:r w:rsidR="005E45D3">
        <w:t>, but without them the project would lose brand recogni</w:t>
      </w:r>
      <w:r w:rsidR="00670C59">
        <w:t xml:space="preserve">tion. </w:t>
      </w:r>
      <w:r w:rsidR="002B0092">
        <w:t>Because the</w:t>
      </w:r>
      <w:r w:rsidR="00CA5DAA">
        <w:t xml:space="preserve"> robot </w:t>
      </w:r>
      <w:r w:rsidR="002B0092">
        <w:t>will be operator and owner by</w:t>
      </w:r>
      <w:r w:rsidR="00CA5DAA">
        <w:t xml:space="preserve"> Vanderlande Industrie</w:t>
      </w:r>
      <w:r w:rsidR="00887FB7">
        <w:t>s, all deliverables will use the Vanderlande In</w:t>
      </w:r>
      <w:r w:rsidR="2FDBA12E">
        <w:t>d</w:t>
      </w:r>
      <w:r w:rsidR="00887FB7">
        <w:t xml:space="preserve">ustries Color Scheme as seen in </w:t>
      </w:r>
      <w:r w:rsidR="00887FB7" w:rsidRPr="0A5482EF">
        <w:rPr>
          <w:b/>
          <w:bCs/>
        </w:rPr>
        <w:t xml:space="preserve">Figure </w:t>
      </w:r>
      <w:r w:rsidR="00305469">
        <w:rPr>
          <w:b/>
          <w:bCs/>
        </w:rPr>
        <w:t>29</w:t>
      </w:r>
      <w:r w:rsidR="00887FB7">
        <w:t>. Using this color scheme shows respect their contributions to Georgia Tech and helps</w:t>
      </w:r>
      <w:r w:rsidR="00BF7A55">
        <w:t xml:space="preserve"> support their corporate cohesion</w:t>
      </w:r>
      <w:r w:rsidR="009528F7">
        <w:t xml:space="preserve"> for this </w:t>
      </w:r>
      <w:r w:rsidR="00B34EA5">
        <w:t>custom-made</w:t>
      </w:r>
      <w:r w:rsidR="009528F7">
        <w:t xml:space="preserve"> robot. Lastly, target demographic research is unnecessary as the robot will be used by operators and most of the time the robot will not be visible because it will be traversing non</w:t>
      </w:r>
      <w:r w:rsidR="0002164B">
        <w:t>-</w:t>
      </w:r>
      <w:r w:rsidR="009528F7">
        <w:t xml:space="preserve">visible </w:t>
      </w:r>
      <w:r w:rsidR="0002164B">
        <w:t xml:space="preserve">areas </w:t>
      </w:r>
      <w:r w:rsidR="00B34EA5">
        <w:t xml:space="preserve">withing </w:t>
      </w:r>
      <w:r w:rsidR="0002164B">
        <w:t xml:space="preserve">racking </w:t>
      </w:r>
      <w:r w:rsidR="00B34EA5">
        <w:t>systems.</w:t>
      </w:r>
    </w:p>
    <w:p w14:paraId="03E470D5" w14:textId="77777777" w:rsidR="002D0FDB" w:rsidRDefault="002D0FDB" w:rsidP="00B34EA5">
      <w:pPr>
        <w:ind w:firstLine="720"/>
      </w:pPr>
    </w:p>
    <w:p w14:paraId="7718F15A" w14:textId="77777777" w:rsidR="00BC4C86" w:rsidRDefault="00BC4C86" w:rsidP="00BC4C86">
      <w:pPr>
        <w:keepNext/>
        <w:jc w:val="center"/>
      </w:pPr>
      <w:r>
        <w:rPr>
          <w:noProof/>
        </w:rPr>
        <w:drawing>
          <wp:inline distT="0" distB="0" distL="0" distR="0" wp14:anchorId="566716E3" wp14:editId="62E2CEF5">
            <wp:extent cx="2584580" cy="3446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2659113" cy="354549"/>
                    </a:xfrm>
                    <a:prstGeom prst="rect">
                      <a:avLst/>
                    </a:prstGeom>
                  </pic:spPr>
                </pic:pic>
              </a:graphicData>
            </a:graphic>
          </wp:inline>
        </w:drawing>
      </w:r>
    </w:p>
    <w:p w14:paraId="23D08A90" w14:textId="64B52601" w:rsidR="00BC4C86" w:rsidRDefault="00BC4C86" w:rsidP="00BC4C86">
      <w:pPr>
        <w:pStyle w:val="Caption"/>
        <w:jc w:val="center"/>
        <w:rPr>
          <w:i w:val="0"/>
          <w:iCs w:val="0"/>
          <w:color w:val="auto"/>
          <w:sz w:val="22"/>
          <w:szCs w:val="22"/>
        </w:rPr>
      </w:pPr>
      <w:r w:rsidRPr="00BC4C86">
        <w:rPr>
          <w:b/>
          <w:bCs/>
          <w:i w:val="0"/>
          <w:iCs w:val="0"/>
          <w:color w:val="auto"/>
          <w:sz w:val="22"/>
          <w:szCs w:val="22"/>
        </w:rPr>
        <w:t xml:space="preserve">Figure </w:t>
      </w:r>
      <w:r w:rsidR="00032666">
        <w:rPr>
          <w:b/>
          <w:bCs/>
          <w:i w:val="0"/>
          <w:iCs w:val="0"/>
          <w:color w:val="auto"/>
          <w:sz w:val="22"/>
          <w:szCs w:val="22"/>
        </w:rPr>
        <w:t>2</w:t>
      </w:r>
      <w:r w:rsidR="00305469">
        <w:rPr>
          <w:b/>
          <w:bCs/>
          <w:i w:val="0"/>
          <w:iCs w:val="0"/>
          <w:color w:val="auto"/>
          <w:sz w:val="22"/>
          <w:szCs w:val="22"/>
        </w:rPr>
        <w:t>9</w:t>
      </w:r>
      <w:r w:rsidRPr="00BC4C86">
        <w:rPr>
          <w:b/>
          <w:bCs/>
          <w:i w:val="0"/>
          <w:iCs w:val="0"/>
          <w:color w:val="auto"/>
          <w:sz w:val="22"/>
          <w:szCs w:val="22"/>
        </w:rPr>
        <w:t>:</w:t>
      </w:r>
      <w:r w:rsidRPr="00BC4C86">
        <w:rPr>
          <w:i w:val="0"/>
          <w:iCs w:val="0"/>
          <w:color w:val="auto"/>
          <w:sz w:val="22"/>
          <w:szCs w:val="22"/>
        </w:rPr>
        <w:t xml:space="preserve"> Vanderlande Industries Color Scheme</w:t>
      </w:r>
    </w:p>
    <w:p w14:paraId="61701687" w14:textId="77777777" w:rsidR="00EA0664" w:rsidRDefault="00EA0664" w:rsidP="002A4373"/>
    <w:p w14:paraId="01B854E0" w14:textId="5B7398DE" w:rsidR="00667622" w:rsidRDefault="00FA7C50" w:rsidP="00667622">
      <w:pPr>
        <w:pStyle w:val="Heading2"/>
      </w:pPr>
      <w:bookmarkStart w:id="12" w:name="_Toc86227234"/>
      <w:r w:rsidRPr="0080514D">
        <w:t>8</w:t>
      </w:r>
      <w:r w:rsidR="00667622" w:rsidRPr="0080514D">
        <w:t xml:space="preserve">. </w:t>
      </w:r>
      <w:r w:rsidR="00E31C7C" w:rsidRPr="0080514D">
        <w:t>Engineering Analyses and Experiments</w:t>
      </w:r>
      <w:bookmarkEnd w:id="12"/>
    </w:p>
    <w:p w14:paraId="19F32FE5" w14:textId="2B318EA9" w:rsidR="644A8D95" w:rsidRDefault="22FF60A9" w:rsidP="000F29FC">
      <w:pPr>
        <w:ind w:firstLine="360"/>
        <w:rPr>
          <w:rFonts w:ascii="Calibri" w:hAnsi="Calibri"/>
        </w:rPr>
      </w:pPr>
      <w:r w:rsidRPr="0A5482EF">
        <w:rPr>
          <w:rFonts w:ascii="Calibri" w:hAnsi="Calibri"/>
        </w:rPr>
        <w:t xml:space="preserve">For the modular body attachment </w:t>
      </w:r>
      <w:r w:rsidR="2D6FB706" w:rsidRPr="0A5482EF">
        <w:rPr>
          <w:rFonts w:ascii="Calibri" w:hAnsi="Calibri"/>
        </w:rPr>
        <w:t>system,</w:t>
      </w:r>
      <w:r w:rsidR="22CDC09A" w:rsidRPr="0A5482EF">
        <w:rPr>
          <w:rFonts w:ascii="Calibri" w:hAnsi="Calibri"/>
        </w:rPr>
        <w:t xml:space="preserve"> a static load </w:t>
      </w:r>
      <w:r w:rsidR="4FEFEF67" w:rsidRPr="0A5482EF">
        <w:rPr>
          <w:rFonts w:ascii="Calibri" w:hAnsi="Calibri"/>
        </w:rPr>
        <w:t>assessment</w:t>
      </w:r>
      <w:r w:rsidR="22CDC09A" w:rsidRPr="0A5482EF">
        <w:rPr>
          <w:rFonts w:ascii="Calibri" w:hAnsi="Calibri"/>
        </w:rPr>
        <w:t xml:space="preserve"> was completed during the research for design materials. With </w:t>
      </w:r>
      <w:r w:rsidR="2161ABA7" w:rsidRPr="0A5482EF">
        <w:rPr>
          <w:rFonts w:ascii="Calibri" w:hAnsi="Calibri"/>
        </w:rPr>
        <w:t>a maximum</w:t>
      </w:r>
      <w:r w:rsidR="22CDC09A" w:rsidRPr="0A5482EF">
        <w:rPr>
          <w:rFonts w:ascii="Calibri" w:hAnsi="Calibri"/>
        </w:rPr>
        <w:t xml:space="preserve"> </w:t>
      </w:r>
      <w:r w:rsidR="005E5DE6" w:rsidRPr="0A5482EF">
        <w:rPr>
          <w:rFonts w:ascii="Calibri" w:hAnsi="Calibri"/>
        </w:rPr>
        <w:t xml:space="preserve">possible </w:t>
      </w:r>
      <w:r w:rsidR="22CDC09A" w:rsidRPr="0A5482EF">
        <w:rPr>
          <w:rFonts w:ascii="Calibri" w:hAnsi="Calibri"/>
        </w:rPr>
        <w:t xml:space="preserve">load of </w:t>
      </w:r>
      <w:r w:rsidR="2E18B5A1" w:rsidRPr="0A5482EF">
        <w:rPr>
          <w:rFonts w:ascii="Calibri" w:hAnsi="Calibri"/>
        </w:rPr>
        <w:t xml:space="preserve">77 </w:t>
      </w:r>
      <w:proofErr w:type="spellStart"/>
      <w:r w:rsidR="2E18B5A1" w:rsidRPr="0A5482EF">
        <w:rPr>
          <w:rFonts w:ascii="Calibri" w:hAnsi="Calibri"/>
        </w:rPr>
        <w:t>lbs</w:t>
      </w:r>
      <w:proofErr w:type="spellEnd"/>
      <w:r w:rsidR="2E18B5A1" w:rsidRPr="0A5482EF">
        <w:rPr>
          <w:rFonts w:ascii="Calibri" w:hAnsi="Calibri"/>
        </w:rPr>
        <w:t>, the Dia-</w:t>
      </w:r>
      <w:r w:rsidR="000F29FC">
        <w:rPr>
          <w:rFonts w:ascii="Calibri" w:hAnsi="Calibri"/>
        </w:rPr>
        <w:t>B</w:t>
      </w:r>
      <w:r w:rsidR="2E18B5A1" w:rsidRPr="0A5482EF">
        <w:rPr>
          <w:rFonts w:ascii="Calibri" w:hAnsi="Calibri"/>
        </w:rPr>
        <w:t xml:space="preserve">ot needed </w:t>
      </w:r>
      <w:r w:rsidR="198A9171" w:rsidRPr="0A5482EF">
        <w:rPr>
          <w:rFonts w:ascii="Calibri" w:hAnsi="Calibri"/>
        </w:rPr>
        <w:t>a durable and st</w:t>
      </w:r>
      <w:r w:rsidR="6D8F051A" w:rsidRPr="0A5482EF">
        <w:rPr>
          <w:rFonts w:ascii="Calibri" w:hAnsi="Calibri"/>
        </w:rPr>
        <w:t xml:space="preserve">rong attachment system to meet the </w:t>
      </w:r>
      <w:r w:rsidR="0BAB28AF" w:rsidRPr="0A5482EF">
        <w:rPr>
          <w:rFonts w:ascii="Calibri" w:hAnsi="Calibri"/>
        </w:rPr>
        <w:t>team's</w:t>
      </w:r>
      <w:r w:rsidR="6D8F051A" w:rsidRPr="0A5482EF">
        <w:rPr>
          <w:rFonts w:ascii="Calibri" w:hAnsi="Calibri"/>
        </w:rPr>
        <w:t xml:space="preserve"> </w:t>
      </w:r>
      <w:r w:rsidR="1AE91B31" w:rsidRPr="0A5482EF">
        <w:rPr>
          <w:rFonts w:ascii="Calibri" w:hAnsi="Calibri"/>
        </w:rPr>
        <w:t>requirements</w:t>
      </w:r>
      <w:r w:rsidR="6D8F051A" w:rsidRPr="0A5482EF">
        <w:rPr>
          <w:rFonts w:ascii="Calibri" w:hAnsi="Calibri"/>
        </w:rPr>
        <w:t>. The sourced parts for the slide and rail system have a static load maximum of 110lbs. T</w:t>
      </w:r>
      <w:r w:rsidR="63E7D858" w:rsidRPr="0A5482EF">
        <w:rPr>
          <w:rFonts w:ascii="Calibri" w:hAnsi="Calibri"/>
        </w:rPr>
        <w:t xml:space="preserve">hese parts were </w:t>
      </w:r>
      <w:r w:rsidR="2CECD51F" w:rsidRPr="0A5482EF">
        <w:rPr>
          <w:rFonts w:ascii="Calibri" w:hAnsi="Calibri"/>
        </w:rPr>
        <w:t>selected</w:t>
      </w:r>
      <w:r w:rsidR="63E7D858" w:rsidRPr="0A5482EF">
        <w:rPr>
          <w:rFonts w:ascii="Calibri" w:hAnsi="Calibri"/>
        </w:rPr>
        <w:t xml:space="preserve"> based on their ability to support the maximum </w:t>
      </w:r>
      <w:r w:rsidR="6A9AD838" w:rsidRPr="0A5482EF">
        <w:rPr>
          <w:rFonts w:ascii="Calibri" w:hAnsi="Calibri"/>
        </w:rPr>
        <w:t>load</w:t>
      </w:r>
      <w:r w:rsidR="63E7D858" w:rsidRPr="0A5482EF">
        <w:rPr>
          <w:rFonts w:ascii="Calibri" w:hAnsi="Calibri"/>
        </w:rPr>
        <w:t xml:space="preserve"> as well as </w:t>
      </w:r>
      <w:r w:rsidR="202FCFE2" w:rsidRPr="0A5482EF">
        <w:rPr>
          <w:rFonts w:ascii="Calibri" w:hAnsi="Calibri"/>
        </w:rPr>
        <w:t>give</w:t>
      </w:r>
      <w:r w:rsidR="63E7D858" w:rsidRPr="0A5482EF">
        <w:rPr>
          <w:rFonts w:ascii="Calibri" w:hAnsi="Calibri"/>
        </w:rPr>
        <w:t xml:space="preserve"> the system a minimum </w:t>
      </w:r>
      <w:r w:rsidR="6F033C74" w:rsidRPr="0A5482EF">
        <w:rPr>
          <w:rFonts w:ascii="Calibri" w:hAnsi="Calibri"/>
        </w:rPr>
        <w:t>safety</w:t>
      </w:r>
      <w:r w:rsidR="63E7D858" w:rsidRPr="0A5482EF">
        <w:rPr>
          <w:rFonts w:ascii="Calibri" w:hAnsi="Calibri"/>
        </w:rPr>
        <w:t xml:space="preserve"> factor of 1.42. </w:t>
      </w:r>
    </w:p>
    <w:p w14:paraId="35405A7F" w14:textId="5BFD844D" w:rsidR="009AA3A0" w:rsidRDefault="0539FC6D" w:rsidP="21E5BAD9">
      <w:pPr>
        <w:ind w:firstLine="360"/>
        <w:rPr>
          <w:rFonts w:ascii="Calibri" w:hAnsi="Calibri"/>
        </w:rPr>
      </w:pPr>
      <w:r w:rsidRPr="66AE0640">
        <w:rPr>
          <w:rFonts w:ascii="Calibri" w:hAnsi="Calibri"/>
        </w:rPr>
        <w:t>When determining the proper</w:t>
      </w:r>
      <w:r w:rsidR="359F9A1B" w:rsidRPr="66AE0640">
        <w:rPr>
          <w:rFonts w:ascii="Calibri" w:hAnsi="Calibri"/>
        </w:rPr>
        <w:t xml:space="preserve"> motor to use in the propulsion system, the main </w:t>
      </w:r>
      <w:r w:rsidR="359F9A1B" w:rsidRPr="1022081C">
        <w:rPr>
          <w:rFonts w:ascii="Calibri" w:hAnsi="Calibri"/>
        </w:rPr>
        <w:t>specifications that must be designed around are the torque and rotational velocity</w:t>
      </w:r>
      <w:r w:rsidR="359F9A1B" w:rsidRPr="2B5AEA7E">
        <w:rPr>
          <w:rFonts w:ascii="Calibri" w:hAnsi="Calibri"/>
        </w:rPr>
        <w:t>.</w:t>
      </w:r>
      <w:r w:rsidR="359F9A1B" w:rsidRPr="1022081C">
        <w:rPr>
          <w:rFonts w:ascii="Calibri" w:hAnsi="Calibri"/>
        </w:rPr>
        <w:t xml:space="preserve"> Specifically, the stall torque </w:t>
      </w:r>
      <w:r w:rsidR="5F220743" w:rsidRPr="2B5AEA7E">
        <w:rPr>
          <w:rFonts w:ascii="Calibri" w:hAnsi="Calibri"/>
        </w:rPr>
        <w:t xml:space="preserve">requirement and desired RPM are vital specifications. There has been extensive research done into proper stall torque </w:t>
      </w:r>
      <w:r w:rsidR="5F220743" w:rsidRPr="61048766">
        <w:rPr>
          <w:rFonts w:ascii="Calibri" w:hAnsi="Calibri"/>
        </w:rPr>
        <w:t xml:space="preserve">required for robots operating propulsion systems based on DC motors. The rule of thumb used is that the stall torque should be greater than the weight of </w:t>
      </w:r>
      <w:r w:rsidR="31FAAFB3" w:rsidRPr="61048766">
        <w:rPr>
          <w:rFonts w:ascii="Calibri" w:hAnsi="Calibri"/>
        </w:rPr>
        <w:t xml:space="preserve">the robot times the </w:t>
      </w:r>
      <w:r w:rsidR="31FAAFB3" w:rsidRPr="5438235E">
        <w:rPr>
          <w:rFonts w:ascii="Calibri" w:hAnsi="Calibri"/>
        </w:rPr>
        <w:t xml:space="preserve">radius of </w:t>
      </w:r>
      <w:r w:rsidR="31FAAFB3" w:rsidRPr="5438235E">
        <w:rPr>
          <w:rFonts w:ascii="Calibri" w:hAnsi="Calibri"/>
        </w:rPr>
        <w:lastRenderedPageBreak/>
        <w:t>the driving wheel</w:t>
      </w:r>
      <w:r w:rsidR="35EBB526" w:rsidRPr="5438235E">
        <w:rPr>
          <w:rFonts w:ascii="Calibri" w:hAnsi="Calibri"/>
        </w:rPr>
        <w:t xml:space="preserve"> [</w:t>
      </w:r>
      <w:r w:rsidR="35EBB526" w:rsidRPr="4AADC0C6">
        <w:rPr>
          <w:rFonts w:ascii="Calibri" w:hAnsi="Calibri"/>
        </w:rPr>
        <w:t>9</w:t>
      </w:r>
      <w:r w:rsidR="35EBB526" w:rsidRPr="5438235E">
        <w:rPr>
          <w:rFonts w:ascii="Calibri" w:hAnsi="Calibri"/>
        </w:rPr>
        <w:t>]</w:t>
      </w:r>
      <w:r w:rsidR="31FAAFB3" w:rsidRPr="5438235E">
        <w:rPr>
          <w:rFonts w:ascii="Calibri" w:hAnsi="Calibri"/>
        </w:rPr>
        <w:t>.</w:t>
      </w:r>
      <w:r w:rsidR="56D9EAFA" w:rsidRPr="77BDD869">
        <w:rPr>
          <w:rFonts w:ascii="Calibri" w:hAnsi="Calibri"/>
        </w:rPr>
        <w:t xml:space="preserve"> </w:t>
      </w:r>
      <w:r w:rsidR="56D9EAFA" w:rsidRPr="2979AE49">
        <w:rPr>
          <w:rFonts w:ascii="Calibri" w:hAnsi="Calibri"/>
        </w:rPr>
        <w:t xml:space="preserve">The selected motor has a stall torque rating of 39.6 </w:t>
      </w:r>
      <w:r w:rsidR="35F84D1F" w:rsidRPr="2979AE49">
        <w:rPr>
          <w:rFonts w:ascii="Calibri" w:hAnsi="Calibri"/>
        </w:rPr>
        <w:t>in/lbs</w:t>
      </w:r>
      <w:r w:rsidR="35F84D1F" w:rsidRPr="7128CC6E">
        <w:rPr>
          <w:rFonts w:ascii="Calibri" w:hAnsi="Calibri"/>
        </w:rPr>
        <w:t xml:space="preserve">. With two motors and driving sprocket diameter of 2”, these motors are able to </w:t>
      </w:r>
      <w:r w:rsidR="35F84D1F" w:rsidRPr="312EC03E">
        <w:rPr>
          <w:rFonts w:ascii="Calibri" w:hAnsi="Calibri"/>
        </w:rPr>
        <w:t xml:space="preserve">propel a system of up to </w:t>
      </w:r>
      <w:r w:rsidR="51CA39BC" w:rsidRPr="312EC03E">
        <w:rPr>
          <w:rFonts w:ascii="Calibri" w:hAnsi="Calibri"/>
        </w:rPr>
        <w:t xml:space="preserve">39.6 </w:t>
      </w:r>
      <w:proofErr w:type="spellStart"/>
      <w:r w:rsidR="51CA39BC" w:rsidRPr="312EC03E">
        <w:rPr>
          <w:rFonts w:ascii="Calibri" w:hAnsi="Calibri"/>
        </w:rPr>
        <w:t>lbs</w:t>
      </w:r>
      <w:proofErr w:type="spellEnd"/>
      <w:r w:rsidR="2ECC8189" w:rsidRPr="6E735ED5">
        <w:rPr>
          <w:rFonts w:ascii="Calibri" w:hAnsi="Calibri"/>
        </w:rPr>
        <w:t xml:space="preserve"> using this model</w:t>
      </w:r>
      <w:r w:rsidR="51CA39BC" w:rsidRPr="6E735ED5">
        <w:rPr>
          <w:rFonts w:ascii="Calibri" w:hAnsi="Calibri"/>
        </w:rPr>
        <w:t>.</w:t>
      </w:r>
      <w:r w:rsidR="51CA39BC" w:rsidRPr="312EC03E">
        <w:rPr>
          <w:rFonts w:ascii="Calibri" w:hAnsi="Calibri"/>
        </w:rPr>
        <w:t xml:space="preserve"> The motor produces </w:t>
      </w:r>
      <w:r w:rsidR="3A98FDC2" w:rsidRPr="78B43FBB">
        <w:rPr>
          <w:rFonts w:ascii="Calibri" w:hAnsi="Calibri"/>
        </w:rPr>
        <w:t>rotation</w:t>
      </w:r>
      <w:r w:rsidR="51CA39BC" w:rsidRPr="312EC03E">
        <w:rPr>
          <w:rFonts w:ascii="Calibri" w:hAnsi="Calibri"/>
        </w:rPr>
        <w:t xml:space="preserve"> of </w:t>
      </w:r>
      <w:r w:rsidR="1C45A495" w:rsidRPr="78B43FBB">
        <w:rPr>
          <w:rFonts w:ascii="Calibri" w:hAnsi="Calibri"/>
        </w:rPr>
        <w:t>up to</w:t>
      </w:r>
      <w:r w:rsidR="51CA39BC" w:rsidRPr="78B43FBB">
        <w:rPr>
          <w:rFonts w:ascii="Calibri" w:hAnsi="Calibri"/>
        </w:rPr>
        <w:t xml:space="preserve"> </w:t>
      </w:r>
      <w:r w:rsidR="51CA39BC" w:rsidRPr="312EC03E">
        <w:rPr>
          <w:rFonts w:ascii="Calibri" w:hAnsi="Calibri"/>
        </w:rPr>
        <w:t>410 RPM</w:t>
      </w:r>
      <w:r w:rsidR="78DE98F0" w:rsidRPr="78B43FBB">
        <w:rPr>
          <w:rFonts w:ascii="Calibri" w:hAnsi="Calibri"/>
        </w:rPr>
        <w:t xml:space="preserve"> according to its gear ratio</w:t>
      </w:r>
      <w:r w:rsidR="51CA39BC" w:rsidRPr="312EC03E">
        <w:rPr>
          <w:rFonts w:ascii="Calibri" w:hAnsi="Calibri"/>
        </w:rPr>
        <w:t>, which equates to a top speed</w:t>
      </w:r>
      <w:r w:rsidR="51CA39BC" w:rsidRPr="7FFD1ADB">
        <w:rPr>
          <w:rFonts w:ascii="Calibri" w:hAnsi="Calibri"/>
        </w:rPr>
        <w:t xml:space="preserve"> of 4.</w:t>
      </w:r>
      <w:r w:rsidR="49ECB1B2" w:rsidRPr="7FFD1ADB">
        <w:rPr>
          <w:rFonts w:ascii="Calibri" w:hAnsi="Calibri"/>
        </w:rPr>
        <w:t>88 mph, which is acceptable for the use case of the Dia-Bot.</w:t>
      </w:r>
    </w:p>
    <w:p w14:paraId="5DEA7AA1" w14:textId="77777777" w:rsidR="00761D4F" w:rsidRPr="00E31C7C" w:rsidRDefault="00761D4F" w:rsidP="00E31C7C"/>
    <w:p w14:paraId="590DE2B5" w14:textId="39445D68" w:rsidR="00E31C7C" w:rsidRDefault="00FA7C50" w:rsidP="00E31C7C">
      <w:pPr>
        <w:pStyle w:val="Heading2"/>
      </w:pPr>
      <w:bookmarkStart w:id="13" w:name="_Toc86227235"/>
      <w:r w:rsidRPr="0080514D">
        <w:t>9</w:t>
      </w:r>
      <w:r w:rsidR="00E31C7C" w:rsidRPr="0080514D">
        <w:t>. Societal, Environmental, and Sustainability Considerations</w:t>
      </w:r>
      <w:bookmarkEnd w:id="13"/>
    </w:p>
    <w:p w14:paraId="29C2306B" w14:textId="77777777" w:rsidR="00E714CE" w:rsidRDefault="00E714CE" w:rsidP="00E714CE">
      <w:pPr>
        <w:ind w:firstLine="720"/>
      </w:pPr>
      <w:r w:rsidRPr="00A24662">
        <w:t>One aspect of societal considerations is evaluating how people’s lives are impacted by the Dia-Bot. Since the Dia-Bot is initially intended to be controlled by and send data outputs to Vanderlande operators, this will not remove any jobs from the work force. The Dia-Bot will instead accelerate and augment the operators’ decision-making process for evaluating potential installation issues. Operators will thus need to be trained to use the Dia-Bot properly and effectively. However, due to the intuitive nature desired for the user interface, this training should take minimal time. Proper instructions and debugging tips for known use case issues will be easily accessible via the user interface by leveraging existing programs on the Raspberry Pi. These considerations ensure the most positive social impact for the Dia-Bot.</w:t>
      </w:r>
    </w:p>
    <w:p w14:paraId="70C1F003" w14:textId="1046533C" w:rsidR="00195DF9" w:rsidRDefault="00E714CE" w:rsidP="00462ED6">
      <w:pPr>
        <w:ind w:firstLine="720"/>
        <w:rPr>
          <w:i/>
          <w:iCs/>
          <w:color w:val="808080" w:themeColor="background1" w:themeShade="80"/>
        </w:rPr>
      </w:pPr>
      <w:r w:rsidRPr="00A24662">
        <w:t xml:space="preserve">Other considerations have been made when deciding on the power supply system. Vanderlande operators generally install conveyor systems using Milwaukee power tools, which use their own rechargeable 18V batteries. Due to the numerous advantages, this battery will therefore be used as the Dia-Bot’s power supply. This type of battery is already readily </w:t>
      </w:r>
      <w:proofErr w:type="spellStart"/>
      <w:r w:rsidRPr="00A24662">
        <w:t>avaible</w:t>
      </w:r>
      <w:proofErr w:type="spellEnd"/>
      <w:r w:rsidRPr="00A24662">
        <w:t xml:space="preserve"> to the client during times when the Dia-Bot would be used, simplifying power management for operators, as these will already be constantly used and recharged during work cycles. Additionally, reusing Vanderlande’s existing batteries ensures that Dia-Bot production consumes fewer materials.</w:t>
      </w:r>
    </w:p>
    <w:p w14:paraId="79A4FFF5" w14:textId="7EDE6F98" w:rsidR="00195DF9" w:rsidRPr="00FC0878" w:rsidRDefault="00BD2532" w:rsidP="00462ED6">
      <w:pPr>
        <w:ind w:firstLine="720"/>
      </w:pPr>
      <w:r>
        <w:t xml:space="preserve">To assess positive and negative impacts on society, a Social Impact Assessment </w:t>
      </w:r>
      <w:r w:rsidR="00C82E80">
        <w:t xml:space="preserve">(SIA) </w:t>
      </w:r>
      <w:r>
        <w:t>was performed</w:t>
      </w:r>
      <w:r w:rsidR="00C82E80">
        <w:t xml:space="preserve"> for the Dia-Bot.</w:t>
      </w:r>
      <w:r w:rsidR="00090312">
        <w:t xml:space="preserve"> The outlines for the assessment can be seen below in </w:t>
      </w:r>
      <w:r w:rsidR="004E13C3">
        <w:rPr>
          <w:b/>
          <w:bCs/>
        </w:rPr>
        <w:t>Tables 6</w:t>
      </w:r>
      <w:r w:rsidR="00FC0878">
        <w:rPr>
          <w:b/>
          <w:bCs/>
        </w:rPr>
        <w:t>-7</w:t>
      </w:r>
      <w:r w:rsidR="00183617">
        <w:t xml:space="preserve">, wherein </w:t>
      </w:r>
      <w:r w:rsidR="00FC0878">
        <w:rPr>
          <w:b/>
          <w:bCs/>
        </w:rPr>
        <w:t>Table 6</w:t>
      </w:r>
      <w:r w:rsidR="00FC0878">
        <w:t xml:space="preserve"> defines the goal and cope of the asse</w:t>
      </w:r>
      <w:r w:rsidR="001F581F">
        <w:t>ss</w:t>
      </w:r>
      <w:r w:rsidR="00FC0878">
        <w:t xml:space="preserve">ment and </w:t>
      </w:r>
      <w:r w:rsidR="00FC0878">
        <w:rPr>
          <w:b/>
          <w:bCs/>
        </w:rPr>
        <w:t xml:space="preserve">Table 7 </w:t>
      </w:r>
      <w:r w:rsidR="000572E3">
        <w:t>performs inventory analysis.</w:t>
      </w:r>
    </w:p>
    <w:p w14:paraId="06BCBF9A" w14:textId="120F2182" w:rsidR="00183617" w:rsidRPr="00D7367D" w:rsidRDefault="00183617" w:rsidP="00183617">
      <w:pPr>
        <w:ind w:firstLine="720"/>
        <w:jc w:val="center"/>
      </w:pPr>
      <w:r>
        <w:rPr>
          <w:b/>
          <w:bCs/>
        </w:rPr>
        <w:t xml:space="preserve">Table 6: </w:t>
      </w:r>
      <w:r>
        <w:t>Goal and Scope of Social Impact Assessment</w:t>
      </w:r>
    </w:p>
    <w:tbl>
      <w:tblPr>
        <w:tblW w:w="9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8"/>
        <w:gridCol w:w="1978"/>
        <w:gridCol w:w="1798"/>
        <w:gridCol w:w="1709"/>
        <w:gridCol w:w="2516"/>
        <w:gridCol w:w="8"/>
      </w:tblGrid>
      <w:tr w:rsidR="00031863" w14:paraId="53949677" w14:textId="77777777" w:rsidTr="00E13930">
        <w:trPr>
          <w:gridAfter w:val="1"/>
          <w:wAfter w:w="8" w:type="dxa"/>
          <w:jc w:val="center"/>
        </w:trPr>
        <w:tc>
          <w:tcPr>
            <w:tcW w:w="1349" w:type="dxa"/>
          </w:tcPr>
          <w:p w14:paraId="550E59D2" w14:textId="77777777" w:rsidR="00031863" w:rsidRDefault="00031863" w:rsidP="00504CEA">
            <w:pPr>
              <w:jc w:val="center"/>
              <w:rPr>
                <w:rFonts w:ascii="Times New Roman" w:hAnsi="Times New Roman"/>
                <w:b/>
                <w:szCs w:val="22"/>
              </w:rPr>
            </w:pPr>
            <w:r>
              <w:rPr>
                <w:rFonts w:ascii="Times New Roman" w:hAnsi="Times New Roman"/>
                <w:b/>
                <w:szCs w:val="22"/>
              </w:rPr>
              <w:t>Objective of Assessment</w:t>
            </w:r>
          </w:p>
        </w:tc>
        <w:tc>
          <w:tcPr>
            <w:tcW w:w="1980" w:type="dxa"/>
          </w:tcPr>
          <w:p w14:paraId="2298B2AB" w14:textId="77777777" w:rsidR="00031863" w:rsidRDefault="00031863" w:rsidP="00504CEA">
            <w:pPr>
              <w:jc w:val="center"/>
              <w:rPr>
                <w:rFonts w:ascii="Times New Roman" w:hAnsi="Times New Roman"/>
                <w:b/>
                <w:szCs w:val="22"/>
              </w:rPr>
            </w:pPr>
            <w:r>
              <w:rPr>
                <w:rFonts w:ascii="Times New Roman" w:hAnsi="Times New Roman"/>
                <w:b/>
                <w:szCs w:val="22"/>
              </w:rPr>
              <w:t>Design Function</w:t>
            </w:r>
          </w:p>
        </w:tc>
        <w:tc>
          <w:tcPr>
            <w:tcW w:w="1800" w:type="dxa"/>
          </w:tcPr>
          <w:p w14:paraId="570B1ABE" w14:textId="77777777" w:rsidR="00031863" w:rsidRDefault="00031863" w:rsidP="00504CEA">
            <w:pPr>
              <w:jc w:val="center"/>
              <w:rPr>
                <w:rFonts w:ascii="Times New Roman" w:hAnsi="Times New Roman"/>
                <w:b/>
                <w:szCs w:val="22"/>
              </w:rPr>
            </w:pPr>
            <w:r>
              <w:rPr>
                <w:rFonts w:ascii="Times New Roman" w:hAnsi="Times New Roman"/>
                <w:b/>
                <w:szCs w:val="22"/>
              </w:rPr>
              <w:t>Functional Unit</w:t>
            </w:r>
          </w:p>
        </w:tc>
        <w:tc>
          <w:tcPr>
            <w:tcW w:w="1710" w:type="dxa"/>
          </w:tcPr>
          <w:p w14:paraId="600DD5F2" w14:textId="77777777" w:rsidR="00031863" w:rsidRDefault="00031863" w:rsidP="00504CEA">
            <w:pPr>
              <w:jc w:val="center"/>
              <w:rPr>
                <w:rFonts w:ascii="Times New Roman" w:hAnsi="Times New Roman"/>
                <w:b/>
                <w:szCs w:val="22"/>
              </w:rPr>
            </w:pPr>
            <w:r>
              <w:rPr>
                <w:rFonts w:ascii="Times New Roman" w:hAnsi="Times New Roman"/>
                <w:b/>
                <w:szCs w:val="22"/>
              </w:rPr>
              <w:t>Lifecycle Stages Considered</w:t>
            </w:r>
          </w:p>
        </w:tc>
        <w:tc>
          <w:tcPr>
            <w:tcW w:w="2518" w:type="dxa"/>
          </w:tcPr>
          <w:p w14:paraId="0DD58679" w14:textId="77777777" w:rsidR="00031863" w:rsidRDefault="00031863" w:rsidP="00504CEA">
            <w:pPr>
              <w:jc w:val="center"/>
              <w:rPr>
                <w:rFonts w:ascii="Times New Roman" w:hAnsi="Times New Roman"/>
                <w:b/>
                <w:szCs w:val="22"/>
              </w:rPr>
            </w:pPr>
            <w:r>
              <w:rPr>
                <w:rFonts w:ascii="Times New Roman" w:hAnsi="Times New Roman"/>
                <w:b/>
                <w:szCs w:val="22"/>
              </w:rPr>
              <w:t>Associated Activities</w:t>
            </w:r>
          </w:p>
        </w:tc>
      </w:tr>
      <w:tr w:rsidR="007E53FD" w14:paraId="01BBC8FC" w14:textId="77777777" w:rsidTr="00E13930">
        <w:trPr>
          <w:trHeight w:val="440"/>
          <w:jc w:val="center"/>
        </w:trPr>
        <w:tc>
          <w:tcPr>
            <w:tcW w:w="1349" w:type="dxa"/>
            <w:vMerge w:val="restart"/>
            <w:vAlign w:val="center"/>
          </w:tcPr>
          <w:p w14:paraId="065D2A27" w14:textId="77777777" w:rsidR="00031863" w:rsidRDefault="00031863" w:rsidP="00504CEA">
            <w:pPr>
              <w:spacing w:line="240" w:lineRule="auto"/>
              <w:jc w:val="center"/>
              <w:rPr>
                <w:rFonts w:ascii="Times New Roman" w:hAnsi="Times New Roman"/>
              </w:rPr>
            </w:pPr>
            <w:ins w:id="14" w:author="Piotter, Jason D" w:date="2021-10-31T14:13:00Z">
              <w:r>
                <w:rPr>
                  <w:rFonts w:ascii="Times New Roman" w:hAnsi="Times New Roman"/>
                </w:rPr>
                <w:t>Assess social impacts of robot</w:t>
              </w:r>
            </w:ins>
          </w:p>
        </w:tc>
        <w:tc>
          <w:tcPr>
            <w:tcW w:w="1980" w:type="dxa"/>
            <w:vMerge w:val="restart"/>
            <w:vAlign w:val="center"/>
          </w:tcPr>
          <w:p w14:paraId="3F26C241" w14:textId="77777777" w:rsidR="00031863" w:rsidRDefault="00031863" w:rsidP="00504CEA">
            <w:pPr>
              <w:spacing w:line="240" w:lineRule="auto"/>
              <w:jc w:val="center"/>
              <w:rPr>
                <w:rFonts w:ascii="Times New Roman" w:hAnsi="Times New Roman"/>
              </w:rPr>
            </w:pPr>
            <w:r>
              <w:rPr>
                <w:rFonts w:ascii="Times New Roman" w:hAnsi="Times New Roman"/>
              </w:rPr>
              <w:t>Remotely detect installation errors of Vanderlande automated warehouses</w:t>
            </w:r>
          </w:p>
        </w:tc>
        <w:tc>
          <w:tcPr>
            <w:tcW w:w="1800" w:type="dxa"/>
            <w:vMerge w:val="restart"/>
            <w:vAlign w:val="center"/>
          </w:tcPr>
          <w:p w14:paraId="4CF71845" w14:textId="77777777" w:rsidR="00031863" w:rsidRDefault="00031863" w:rsidP="00504CEA">
            <w:pPr>
              <w:jc w:val="center"/>
              <w:rPr>
                <w:rFonts w:ascii="Times New Roman" w:hAnsi="Times New Roman"/>
              </w:rPr>
            </w:pPr>
            <w:r>
              <w:rPr>
                <w:rFonts w:ascii="Times New Roman" w:hAnsi="Times New Roman"/>
              </w:rPr>
              <w:t xml:space="preserve">A single </w:t>
            </w:r>
          </w:p>
          <w:p w14:paraId="3E6AF50B" w14:textId="77777777" w:rsidR="00031863" w:rsidRDefault="00031863" w:rsidP="00504CEA">
            <w:pPr>
              <w:spacing w:line="240" w:lineRule="auto"/>
              <w:jc w:val="center"/>
              <w:rPr>
                <w:rFonts w:ascii="Times New Roman" w:hAnsi="Times New Roman"/>
              </w:rPr>
            </w:pPr>
            <w:r>
              <w:rPr>
                <w:rFonts w:ascii="Times New Roman" w:hAnsi="Times New Roman"/>
              </w:rPr>
              <w:lastRenderedPageBreak/>
              <w:t>Dia-Bot Unit</w:t>
            </w:r>
          </w:p>
        </w:tc>
        <w:tc>
          <w:tcPr>
            <w:tcW w:w="1710" w:type="dxa"/>
            <w:vAlign w:val="center"/>
          </w:tcPr>
          <w:p w14:paraId="28478901" w14:textId="77777777" w:rsidR="00031863" w:rsidRDefault="00031863" w:rsidP="00504CEA">
            <w:pPr>
              <w:jc w:val="center"/>
              <w:rPr>
                <w:rFonts w:ascii="Times New Roman" w:hAnsi="Times New Roman"/>
              </w:rPr>
            </w:pPr>
            <w:r>
              <w:rPr>
                <w:rFonts w:ascii="Times New Roman" w:hAnsi="Times New Roman"/>
              </w:rPr>
              <w:lastRenderedPageBreak/>
              <w:t>End of Life</w:t>
            </w:r>
          </w:p>
        </w:tc>
        <w:tc>
          <w:tcPr>
            <w:tcW w:w="2518" w:type="dxa"/>
            <w:gridSpan w:val="2"/>
            <w:vAlign w:val="center"/>
          </w:tcPr>
          <w:p w14:paraId="5B5FB551" w14:textId="77777777" w:rsidR="00031863" w:rsidRDefault="00031863" w:rsidP="00504CEA">
            <w:pPr>
              <w:jc w:val="center"/>
              <w:rPr>
                <w:rFonts w:ascii="Times New Roman" w:hAnsi="Times New Roman"/>
              </w:rPr>
            </w:pPr>
            <w:r>
              <w:rPr>
                <w:rFonts w:ascii="Times New Roman" w:hAnsi="Times New Roman"/>
              </w:rPr>
              <w:t>Recycling, Disposal</w:t>
            </w:r>
          </w:p>
        </w:tc>
      </w:tr>
      <w:tr w:rsidR="007E53FD" w14:paraId="202F613A" w14:textId="77777777" w:rsidTr="00E13930">
        <w:trPr>
          <w:trHeight w:val="440"/>
          <w:jc w:val="center"/>
        </w:trPr>
        <w:tc>
          <w:tcPr>
            <w:tcW w:w="1349" w:type="dxa"/>
            <w:vMerge/>
            <w:vAlign w:val="center"/>
          </w:tcPr>
          <w:p w14:paraId="1C1A15E2" w14:textId="77777777" w:rsidR="00031863" w:rsidRDefault="00031863" w:rsidP="00504CEA">
            <w:pPr>
              <w:spacing w:line="240" w:lineRule="auto"/>
              <w:jc w:val="center"/>
              <w:rPr>
                <w:rFonts w:ascii="Times New Roman" w:hAnsi="Times New Roman"/>
              </w:rPr>
            </w:pPr>
          </w:p>
        </w:tc>
        <w:tc>
          <w:tcPr>
            <w:tcW w:w="1980" w:type="dxa"/>
            <w:vMerge/>
            <w:vAlign w:val="center"/>
          </w:tcPr>
          <w:p w14:paraId="2FC64AA2" w14:textId="77777777" w:rsidR="00031863" w:rsidRDefault="00031863" w:rsidP="00504CEA">
            <w:pPr>
              <w:spacing w:line="240" w:lineRule="auto"/>
              <w:jc w:val="center"/>
              <w:rPr>
                <w:rFonts w:ascii="Times New Roman" w:hAnsi="Times New Roman"/>
              </w:rPr>
            </w:pPr>
          </w:p>
        </w:tc>
        <w:tc>
          <w:tcPr>
            <w:tcW w:w="1800" w:type="dxa"/>
            <w:vMerge/>
            <w:vAlign w:val="center"/>
          </w:tcPr>
          <w:p w14:paraId="6529F6ED" w14:textId="77777777" w:rsidR="00031863" w:rsidRDefault="00031863" w:rsidP="00504CEA">
            <w:pPr>
              <w:spacing w:line="240" w:lineRule="auto"/>
              <w:jc w:val="center"/>
              <w:rPr>
                <w:rFonts w:ascii="Times New Roman" w:hAnsi="Times New Roman"/>
              </w:rPr>
            </w:pPr>
          </w:p>
        </w:tc>
        <w:tc>
          <w:tcPr>
            <w:tcW w:w="1710" w:type="dxa"/>
            <w:vAlign w:val="center"/>
          </w:tcPr>
          <w:p w14:paraId="15F2C648" w14:textId="77777777" w:rsidR="00031863" w:rsidRDefault="00031863" w:rsidP="00504CEA">
            <w:pPr>
              <w:jc w:val="center"/>
              <w:rPr>
                <w:rFonts w:ascii="Times New Roman" w:hAnsi="Times New Roman"/>
              </w:rPr>
            </w:pPr>
            <w:r>
              <w:rPr>
                <w:rFonts w:ascii="Times New Roman" w:hAnsi="Times New Roman"/>
              </w:rPr>
              <w:t>Use</w:t>
            </w:r>
          </w:p>
        </w:tc>
        <w:tc>
          <w:tcPr>
            <w:tcW w:w="2518" w:type="dxa"/>
            <w:gridSpan w:val="2"/>
            <w:vAlign w:val="center"/>
          </w:tcPr>
          <w:p w14:paraId="1DAD6604" w14:textId="77777777" w:rsidR="00031863" w:rsidRDefault="00031863" w:rsidP="00504CEA">
            <w:pPr>
              <w:jc w:val="center"/>
              <w:rPr>
                <w:rFonts w:ascii="Times New Roman" w:hAnsi="Times New Roman"/>
              </w:rPr>
            </w:pPr>
            <w:r>
              <w:rPr>
                <w:rFonts w:ascii="Times New Roman" w:hAnsi="Times New Roman"/>
              </w:rPr>
              <w:t>Vanderlande Engineer/Operator use in warehouse</w:t>
            </w:r>
          </w:p>
        </w:tc>
      </w:tr>
      <w:tr w:rsidR="007E53FD" w14:paraId="5106D28B" w14:textId="77777777" w:rsidTr="00E13930">
        <w:trPr>
          <w:trHeight w:val="772"/>
          <w:jc w:val="center"/>
        </w:trPr>
        <w:tc>
          <w:tcPr>
            <w:tcW w:w="1349" w:type="dxa"/>
            <w:vMerge/>
            <w:vAlign w:val="center"/>
          </w:tcPr>
          <w:p w14:paraId="54B1A345" w14:textId="77777777" w:rsidR="00031863" w:rsidRDefault="00031863" w:rsidP="00504CEA">
            <w:pPr>
              <w:jc w:val="center"/>
              <w:rPr>
                <w:rFonts w:ascii="Times New Roman" w:hAnsi="Times New Roman"/>
              </w:rPr>
            </w:pPr>
          </w:p>
        </w:tc>
        <w:tc>
          <w:tcPr>
            <w:tcW w:w="1980" w:type="dxa"/>
            <w:vMerge/>
            <w:vAlign w:val="center"/>
          </w:tcPr>
          <w:p w14:paraId="3DD1668F" w14:textId="77777777" w:rsidR="00031863" w:rsidRDefault="00031863" w:rsidP="00504CEA">
            <w:pPr>
              <w:jc w:val="center"/>
              <w:rPr>
                <w:rFonts w:ascii="Times New Roman" w:hAnsi="Times New Roman"/>
              </w:rPr>
            </w:pPr>
          </w:p>
        </w:tc>
        <w:tc>
          <w:tcPr>
            <w:tcW w:w="1800" w:type="dxa"/>
            <w:vMerge/>
            <w:vAlign w:val="center"/>
          </w:tcPr>
          <w:p w14:paraId="25584348" w14:textId="77777777" w:rsidR="00031863" w:rsidRDefault="00031863" w:rsidP="00504CEA">
            <w:pPr>
              <w:jc w:val="center"/>
              <w:rPr>
                <w:rFonts w:ascii="Times New Roman" w:hAnsi="Times New Roman"/>
              </w:rPr>
            </w:pPr>
          </w:p>
        </w:tc>
        <w:tc>
          <w:tcPr>
            <w:tcW w:w="1710" w:type="dxa"/>
            <w:vAlign w:val="center"/>
          </w:tcPr>
          <w:p w14:paraId="4619F800" w14:textId="77777777" w:rsidR="00031863" w:rsidRDefault="00031863" w:rsidP="00504CEA">
            <w:pPr>
              <w:jc w:val="center"/>
              <w:rPr>
                <w:rFonts w:ascii="Times New Roman" w:hAnsi="Times New Roman"/>
              </w:rPr>
            </w:pPr>
            <w:r>
              <w:rPr>
                <w:rFonts w:ascii="Times New Roman" w:hAnsi="Times New Roman"/>
              </w:rPr>
              <w:t>Manufacturing</w:t>
            </w:r>
          </w:p>
        </w:tc>
        <w:tc>
          <w:tcPr>
            <w:tcW w:w="2518" w:type="dxa"/>
            <w:gridSpan w:val="2"/>
            <w:vAlign w:val="center"/>
          </w:tcPr>
          <w:p w14:paraId="6D4BDF7B" w14:textId="77777777" w:rsidR="00031863" w:rsidRDefault="00031863" w:rsidP="00504CEA">
            <w:pPr>
              <w:jc w:val="center"/>
              <w:rPr>
                <w:rFonts w:ascii="Times New Roman" w:hAnsi="Times New Roman"/>
              </w:rPr>
            </w:pPr>
            <w:r>
              <w:rPr>
                <w:rFonts w:ascii="Times New Roman" w:hAnsi="Times New Roman"/>
              </w:rPr>
              <w:t xml:space="preserve">Material forming, </w:t>
            </w:r>
          </w:p>
          <w:p w14:paraId="12C95677" w14:textId="77777777" w:rsidR="00031863" w:rsidRDefault="00031863" w:rsidP="00504CEA">
            <w:pPr>
              <w:jc w:val="center"/>
              <w:rPr>
                <w:rFonts w:ascii="Times New Roman" w:hAnsi="Times New Roman"/>
              </w:rPr>
            </w:pPr>
            <w:r>
              <w:rPr>
                <w:rFonts w:ascii="Times New Roman" w:hAnsi="Times New Roman"/>
              </w:rPr>
              <w:t>product assembly</w:t>
            </w:r>
          </w:p>
        </w:tc>
      </w:tr>
      <w:tr w:rsidR="007E53FD" w14:paraId="456F8767" w14:textId="77777777" w:rsidTr="00E13930">
        <w:trPr>
          <w:trHeight w:val="772"/>
          <w:jc w:val="center"/>
        </w:trPr>
        <w:tc>
          <w:tcPr>
            <w:tcW w:w="1349" w:type="dxa"/>
            <w:vMerge/>
            <w:vAlign w:val="center"/>
          </w:tcPr>
          <w:p w14:paraId="0DC80AFF" w14:textId="77777777" w:rsidR="00031863" w:rsidRDefault="00031863" w:rsidP="00504CEA">
            <w:pPr>
              <w:jc w:val="center"/>
              <w:rPr>
                <w:rFonts w:ascii="Times New Roman" w:hAnsi="Times New Roman"/>
              </w:rPr>
            </w:pPr>
          </w:p>
        </w:tc>
        <w:tc>
          <w:tcPr>
            <w:tcW w:w="1980" w:type="dxa"/>
            <w:vMerge/>
            <w:vAlign w:val="center"/>
          </w:tcPr>
          <w:p w14:paraId="4E5A8CB6" w14:textId="77777777" w:rsidR="00031863" w:rsidRDefault="00031863" w:rsidP="00504CEA">
            <w:pPr>
              <w:jc w:val="center"/>
              <w:rPr>
                <w:rFonts w:ascii="Times New Roman" w:hAnsi="Times New Roman"/>
              </w:rPr>
            </w:pPr>
          </w:p>
        </w:tc>
        <w:tc>
          <w:tcPr>
            <w:tcW w:w="1800" w:type="dxa"/>
            <w:vMerge/>
            <w:vAlign w:val="center"/>
          </w:tcPr>
          <w:p w14:paraId="02D5052D" w14:textId="77777777" w:rsidR="00031863" w:rsidRDefault="00031863" w:rsidP="00504CEA">
            <w:pPr>
              <w:jc w:val="center"/>
              <w:rPr>
                <w:rFonts w:ascii="Times New Roman" w:hAnsi="Times New Roman"/>
              </w:rPr>
            </w:pPr>
          </w:p>
        </w:tc>
        <w:tc>
          <w:tcPr>
            <w:tcW w:w="1710" w:type="dxa"/>
            <w:vAlign w:val="center"/>
          </w:tcPr>
          <w:p w14:paraId="413447C5" w14:textId="77777777" w:rsidR="00031863" w:rsidRDefault="00031863" w:rsidP="00504CEA">
            <w:pPr>
              <w:jc w:val="center"/>
              <w:rPr>
                <w:rFonts w:ascii="Times New Roman" w:hAnsi="Times New Roman"/>
              </w:rPr>
            </w:pPr>
            <w:r>
              <w:rPr>
                <w:rFonts w:ascii="Times New Roman" w:hAnsi="Times New Roman"/>
              </w:rPr>
              <w:t>Production</w:t>
            </w:r>
          </w:p>
        </w:tc>
        <w:tc>
          <w:tcPr>
            <w:tcW w:w="2518" w:type="dxa"/>
            <w:gridSpan w:val="2"/>
            <w:vAlign w:val="center"/>
          </w:tcPr>
          <w:p w14:paraId="0DB221CB" w14:textId="77777777" w:rsidR="00031863" w:rsidRDefault="00031863" w:rsidP="00504CEA">
            <w:pPr>
              <w:jc w:val="center"/>
              <w:rPr>
                <w:rFonts w:ascii="Times New Roman" w:hAnsi="Times New Roman"/>
              </w:rPr>
            </w:pPr>
            <w:r>
              <w:rPr>
                <w:rFonts w:ascii="Times New Roman" w:hAnsi="Times New Roman"/>
              </w:rPr>
              <w:t xml:space="preserve">Sourcing of </w:t>
            </w:r>
          </w:p>
          <w:p w14:paraId="05C72F55" w14:textId="77777777" w:rsidR="00031863" w:rsidRDefault="00031863" w:rsidP="00504CEA">
            <w:pPr>
              <w:jc w:val="center"/>
              <w:rPr>
                <w:rFonts w:ascii="Times New Roman" w:hAnsi="Times New Roman"/>
              </w:rPr>
            </w:pPr>
            <w:r>
              <w:rPr>
                <w:rFonts w:ascii="Times New Roman" w:hAnsi="Times New Roman"/>
              </w:rPr>
              <w:t>(raw) materials</w:t>
            </w:r>
          </w:p>
        </w:tc>
      </w:tr>
    </w:tbl>
    <w:p w14:paraId="4BFE880E" w14:textId="77777777" w:rsidR="00183617" w:rsidRDefault="00183617" w:rsidP="00183617">
      <w:pPr>
        <w:jc w:val="center"/>
        <w:rPr>
          <w:b/>
          <w:bCs/>
        </w:rPr>
      </w:pPr>
    </w:p>
    <w:p w14:paraId="526C711F" w14:textId="49548EFE" w:rsidR="00183617" w:rsidRPr="00DB24DC" w:rsidRDefault="00183617" w:rsidP="00183617">
      <w:pPr>
        <w:jc w:val="center"/>
      </w:pPr>
      <w:r>
        <w:rPr>
          <w:b/>
          <w:bCs/>
        </w:rPr>
        <w:t xml:space="preserve">Table 7: </w:t>
      </w:r>
      <w:r>
        <w:t>Inventory Analysis Section Summary of Social Impact Assessment.</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8"/>
        <w:gridCol w:w="1987"/>
        <w:gridCol w:w="2255"/>
        <w:gridCol w:w="2967"/>
      </w:tblGrid>
      <w:tr w:rsidR="00FD624B" w14:paraId="761885EF" w14:textId="77777777" w:rsidTr="00E13930">
        <w:trPr>
          <w:trHeight w:val="22"/>
        </w:trPr>
        <w:tc>
          <w:tcPr>
            <w:tcW w:w="2278" w:type="dxa"/>
          </w:tcPr>
          <w:p w14:paraId="396DD2FC" w14:textId="77777777" w:rsidR="00FD624B" w:rsidRDefault="00FD624B" w:rsidP="00504CEA">
            <w:pPr>
              <w:jc w:val="center"/>
              <w:rPr>
                <w:rFonts w:ascii="Times New Roman" w:hAnsi="Times New Roman"/>
                <w:b/>
                <w:szCs w:val="22"/>
              </w:rPr>
            </w:pPr>
            <w:r>
              <w:rPr>
                <w:rFonts w:ascii="Times New Roman" w:hAnsi="Times New Roman"/>
                <w:b/>
                <w:szCs w:val="22"/>
              </w:rPr>
              <w:t>Product Lifecycle Stage</w:t>
            </w:r>
          </w:p>
        </w:tc>
        <w:tc>
          <w:tcPr>
            <w:tcW w:w="1987" w:type="dxa"/>
            <w:vAlign w:val="center"/>
          </w:tcPr>
          <w:p w14:paraId="4543F240" w14:textId="77777777" w:rsidR="00FD624B" w:rsidRDefault="00FD624B" w:rsidP="00504CEA">
            <w:pPr>
              <w:jc w:val="center"/>
              <w:rPr>
                <w:rFonts w:ascii="Times New Roman" w:hAnsi="Times New Roman"/>
                <w:b/>
                <w:szCs w:val="22"/>
              </w:rPr>
            </w:pPr>
            <w:r>
              <w:rPr>
                <w:rFonts w:ascii="Times New Roman" w:hAnsi="Times New Roman"/>
                <w:b/>
                <w:szCs w:val="22"/>
              </w:rPr>
              <w:t>Stakeholder Group</w:t>
            </w:r>
          </w:p>
        </w:tc>
        <w:tc>
          <w:tcPr>
            <w:tcW w:w="2255" w:type="dxa"/>
            <w:vAlign w:val="center"/>
          </w:tcPr>
          <w:p w14:paraId="5AB15FE2" w14:textId="77777777" w:rsidR="00FD624B" w:rsidRDefault="00FD624B" w:rsidP="00504CEA">
            <w:pPr>
              <w:jc w:val="center"/>
              <w:rPr>
                <w:rFonts w:ascii="Times New Roman" w:hAnsi="Times New Roman"/>
                <w:b/>
                <w:szCs w:val="22"/>
              </w:rPr>
            </w:pPr>
            <w:r>
              <w:rPr>
                <w:rFonts w:ascii="Times New Roman" w:hAnsi="Times New Roman"/>
                <w:b/>
                <w:szCs w:val="22"/>
              </w:rPr>
              <w:t>Social Impact Category</w:t>
            </w:r>
          </w:p>
        </w:tc>
        <w:tc>
          <w:tcPr>
            <w:tcW w:w="2967" w:type="dxa"/>
            <w:vAlign w:val="center"/>
          </w:tcPr>
          <w:p w14:paraId="61B84AC0" w14:textId="77777777" w:rsidR="00FD624B" w:rsidRDefault="00FD624B" w:rsidP="00504CEA">
            <w:pPr>
              <w:jc w:val="center"/>
              <w:rPr>
                <w:rFonts w:ascii="Times New Roman" w:hAnsi="Times New Roman"/>
                <w:b/>
                <w:szCs w:val="22"/>
              </w:rPr>
            </w:pPr>
            <w:r>
              <w:rPr>
                <w:rFonts w:ascii="Times New Roman" w:hAnsi="Times New Roman"/>
                <w:b/>
                <w:szCs w:val="22"/>
              </w:rPr>
              <w:t>Impact Indicators</w:t>
            </w:r>
          </w:p>
        </w:tc>
      </w:tr>
      <w:tr w:rsidR="00FD624B" w14:paraId="0403FA73" w14:textId="77777777" w:rsidTr="00E13930">
        <w:trPr>
          <w:trHeight w:val="288"/>
        </w:trPr>
        <w:tc>
          <w:tcPr>
            <w:tcW w:w="2278" w:type="dxa"/>
            <w:vAlign w:val="center"/>
          </w:tcPr>
          <w:p w14:paraId="25D70807" w14:textId="77777777" w:rsidR="00FD624B" w:rsidRDefault="00FD624B" w:rsidP="00504CEA">
            <w:pPr>
              <w:spacing w:after="240"/>
              <w:jc w:val="center"/>
              <w:rPr>
                <w:rFonts w:ascii="Times New Roman" w:hAnsi="Times New Roman"/>
                <w:szCs w:val="22"/>
              </w:rPr>
            </w:pPr>
            <w:r>
              <w:rPr>
                <w:rFonts w:ascii="Times New Roman" w:hAnsi="Times New Roman"/>
                <w:szCs w:val="22"/>
              </w:rPr>
              <w:t>End of Life</w:t>
            </w:r>
          </w:p>
        </w:tc>
        <w:tc>
          <w:tcPr>
            <w:tcW w:w="1987" w:type="dxa"/>
            <w:vAlign w:val="center"/>
          </w:tcPr>
          <w:p w14:paraId="455BC517" w14:textId="77777777" w:rsidR="00FD624B" w:rsidRPr="00823820" w:rsidRDefault="00FD624B" w:rsidP="00504CEA">
            <w:pPr>
              <w:spacing w:after="240"/>
              <w:jc w:val="center"/>
              <w:rPr>
                <w:rFonts w:ascii="Times New Roman" w:hAnsi="Times New Roman"/>
                <w:bCs/>
                <w:szCs w:val="22"/>
              </w:rPr>
            </w:pPr>
            <w:r>
              <w:rPr>
                <w:rFonts w:ascii="Times New Roman" w:hAnsi="Times New Roman"/>
                <w:bCs/>
                <w:szCs w:val="22"/>
              </w:rPr>
              <w:t>Consumer</w:t>
            </w:r>
          </w:p>
        </w:tc>
        <w:tc>
          <w:tcPr>
            <w:tcW w:w="2255" w:type="dxa"/>
            <w:vAlign w:val="center"/>
          </w:tcPr>
          <w:p w14:paraId="6CA4E74F" w14:textId="77777777" w:rsidR="00FD624B" w:rsidRDefault="00FD624B" w:rsidP="00504CEA">
            <w:pPr>
              <w:spacing w:after="240"/>
              <w:jc w:val="center"/>
              <w:rPr>
                <w:rFonts w:ascii="Times New Roman" w:hAnsi="Times New Roman"/>
                <w:szCs w:val="22"/>
              </w:rPr>
            </w:pPr>
            <w:r>
              <w:rPr>
                <w:rFonts w:ascii="Times New Roman" w:hAnsi="Times New Roman"/>
                <w:szCs w:val="22"/>
              </w:rPr>
              <w:t>End of Life Responsibility</w:t>
            </w:r>
          </w:p>
        </w:tc>
        <w:tc>
          <w:tcPr>
            <w:tcW w:w="2967" w:type="dxa"/>
            <w:vAlign w:val="center"/>
          </w:tcPr>
          <w:p w14:paraId="0D4AA761" w14:textId="77777777" w:rsidR="00FD624B" w:rsidRDefault="00FD624B" w:rsidP="00504CEA">
            <w:pPr>
              <w:jc w:val="center"/>
              <w:rPr>
                <w:rFonts w:ascii="Times New Roman" w:hAnsi="Times New Roman"/>
                <w:szCs w:val="22"/>
              </w:rPr>
            </w:pPr>
            <w:r>
              <w:rPr>
                <w:rFonts w:ascii="Times New Roman" w:hAnsi="Times New Roman"/>
                <w:szCs w:val="22"/>
              </w:rPr>
              <w:t>% of recyclable parts of the Dia-Bot that are successfully recycled rather than disposed</w:t>
            </w:r>
          </w:p>
        </w:tc>
      </w:tr>
      <w:tr w:rsidR="00FD624B" w14:paraId="1C633409" w14:textId="77777777" w:rsidTr="00E13930">
        <w:trPr>
          <w:trHeight w:val="276"/>
        </w:trPr>
        <w:tc>
          <w:tcPr>
            <w:tcW w:w="2278" w:type="dxa"/>
            <w:vMerge w:val="restart"/>
            <w:vAlign w:val="center"/>
          </w:tcPr>
          <w:p w14:paraId="27ABC8D3"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Use</w:t>
            </w:r>
          </w:p>
        </w:tc>
        <w:tc>
          <w:tcPr>
            <w:tcW w:w="1987" w:type="dxa"/>
            <w:vMerge w:val="restart"/>
            <w:vAlign w:val="center"/>
          </w:tcPr>
          <w:p w14:paraId="0443FF3A"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Consumers</w:t>
            </w:r>
          </w:p>
        </w:tc>
        <w:tc>
          <w:tcPr>
            <w:tcW w:w="2255" w:type="dxa"/>
            <w:vMerge w:val="restart"/>
            <w:vAlign w:val="center"/>
          </w:tcPr>
          <w:p w14:paraId="3FA30CDE"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Feedback Mechanisms</w:t>
            </w:r>
          </w:p>
        </w:tc>
        <w:tc>
          <w:tcPr>
            <w:tcW w:w="2967" w:type="dxa"/>
            <w:vAlign w:val="center"/>
          </w:tcPr>
          <w:p w14:paraId="6D316E59" w14:textId="77777777" w:rsidR="00FD624B" w:rsidRDefault="00FD624B" w:rsidP="00504CEA">
            <w:pPr>
              <w:jc w:val="center"/>
              <w:rPr>
                <w:rFonts w:ascii="Times New Roman" w:hAnsi="Times New Roman"/>
              </w:rPr>
            </w:pPr>
            <w:r>
              <w:rPr>
                <w:rFonts w:ascii="Times New Roman" w:hAnsi="Times New Roman"/>
              </w:rPr>
              <w:t>Increased efficiency in installation error detection</w:t>
            </w:r>
          </w:p>
        </w:tc>
      </w:tr>
      <w:tr w:rsidR="00FD624B" w14:paraId="64FCF56E" w14:textId="77777777" w:rsidTr="00E13930">
        <w:trPr>
          <w:trHeight w:val="276"/>
        </w:trPr>
        <w:tc>
          <w:tcPr>
            <w:tcW w:w="2278" w:type="dxa"/>
            <w:vMerge/>
            <w:vAlign w:val="center"/>
          </w:tcPr>
          <w:p w14:paraId="24CFFFBC"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1987" w:type="dxa"/>
            <w:vMerge/>
            <w:vAlign w:val="center"/>
          </w:tcPr>
          <w:p w14:paraId="5A928731"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255" w:type="dxa"/>
            <w:vMerge/>
            <w:vAlign w:val="center"/>
          </w:tcPr>
          <w:p w14:paraId="42594FF9"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967" w:type="dxa"/>
            <w:vAlign w:val="center"/>
          </w:tcPr>
          <w:p w14:paraId="775DCFE1" w14:textId="77777777" w:rsidR="00FD624B" w:rsidRDefault="00FD624B" w:rsidP="00504CEA">
            <w:pPr>
              <w:jc w:val="center"/>
              <w:rPr>
                <w:rFonts w:ascii="Times New Roman" w:hAnsi="Times New Roman"/>
              </w:rPr>
            </w:pPr>
            <w:r>
              <w:rPr>
                <w:rFonts w:ascii="Times New Roman" w:hAnsi="Times New Roman"/>
              </w:rPr>
              <w:t>Decreased maintenance time during system validation</w:t>
            </w:r>
          </w:p>
        </w:tc>
      </w:tr>
      <w:tr w:rsidR="00FD624B" w14:paraId="3A5E2250" w14:textId="77777777" w:rsidTr="00E13930">
        <w:trPr>
          <w:trHeight w:val="276"/>
        </w:trPr>
        <w:tc>
          <w:tcPr>
            <w:tcW w:w="2278" w:type="dxa"/>
            <w:vMerge/>
            <w:vAlign w:val="center"/>
          </w:tcPr>
          <w:p w14:paraId="57605F31"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1987" w:type="dxa"/>
            <w:vMerge/>
            <w:vAlign w:val="center"/>
          </w:tcPr>
          <w:p w14:paraId="2730B9A9"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255" w:type="dxa"/>
            <w:vAlign w:val="center"/>
          </w:tcPr>
          <w:p w14:paraId="134F6097"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Technology Development</w:t>
            </w:r>
          </w:p>
        </w:tc>
        <w:tc>
          <w:tcPr>
            <w:tcW w:w="2967" w:type="dxa"/>
            <w:vAlign w:val="center"/>
          </w:tcPr>
          <w:p w14:paraId="67392C50" w14:textId="77777777" w:rsidR="00FD624B" w:rsidRDefault="00FD624B" w:rsidP="00504CEA">
            <w:pPr>
              <w:jc w:val="center"/>
              <w:rPr>
                <w:rFonts w:ascii="Times New Roman" w:hAnsi="Times New Roman"/>
              </w:rPr>
            </w:pPr>
            <w:r>
              <w:rPr>
                <w:rFonts w:ascii="Times New Roman" w:hAnsi="Times New Roman"/>
              </w:rPr>
              <w:t xml:space="preserve">Increased Autonomy </w:t>
            </w:r>
          </w:p>
          <w:p w14:paraId="1765E064" w14:textId="77777777" w:rsidR="00FD624B" w:rsidRDefault="00FD624B" w:rsidP="00504CEA">
            <w:pPr>
              <w:jc w:val="center"/>
              <w:rPr>
                <w:rFonts w:ascii="Times New Roman" w:hAnsi="Times New Roman"/>
              </w:rPr>
            </w:pPr>
            <w:r>
              <w:rPr>
                <w:rFonts w:ascii="Times New Roman" w:hAnsi="Times New Roman"/>
              </w:rPr>
              <w:t>of Dia-Bot</w:t>
            </w:r>
          </w:p>
        </w:tc>
      </w:tr>
      <w:tr w:rsidR="00FD624B" w14:paraId="60BA6C9B" w14:textId="77777777" w:rsidTr="00E13930">
        <w:trPr>
          <w:trHeight w:val="138"/>
        </w:trPr>
        <w:tc>
          <w:tcPr>
            <w:tcW w:w="2278" w:type="dxa"/>
            <w:vMerge w:val="restart"/>
            <w:vAlign w:val="center"/>
          </w:tcPr>
          <w:p w14:paraId="48572390"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Manufacturing</w:t>
            </w:r>
          </w:p>
        </w:tc>
        <w:tc>
          <w:tcPr>
            <w:tcW w:w="1987" w:type="dxa"/>
            <w:vMerge w:val="restart"/>
            <w:vAlign w:val="center"/>
          </w:tcPr>
          <w:p w14:paraId="51FC369C"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Workers</w:t>
            </w:r>
          </w:p>
        </w:tc>
        <w:tc>
          <w:tcPr>
            <w:tcW w:w="2255" w:type="dxa"/>
            <w:vMerge w:val="restart"/>
            <w:vAlign w:val="center"/>
          </w:tcPr>
          <w:p w14:paraId="53C7DCB5"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Health and Safety</w:t>
            </w:r>
          </w:p>
        </w:tc>
        <w:tc>
          <w:tcPr>
            <w:tcW w:w="2967" w:type="dxa"/>
            <w:vAlign w:val="center"/>
          </w:tcPr>
          <w:p w14:paraId="356AE405" w14:textId="77777777" w:rsidR="00FD624B" w:rsidRDefault="00FD624B" w:rsidP="00504CEA">
            <w:pPr>
              <w:jc w:val="center"/>
              <w:rPr>
                <w:rFonts w:ascii="Times New Roman" w:hAnsi="Times New Roman"/>
              </w:rPr>
            </w:pPr>
            <w:r>
              <w:rPr>
                <w:rFonts w:ascii="Times New Roman" w:hAnsi="Times New Roman"/>
              </w:rPr>
              <w:t>Number of OSHA violations</w:t>
            </w:r>
          </w:p>
        </w:tc>
      </w:tr>
      <w:tr w:rsidR="00FD624B" w14:paraId="7B5C7AAE" w14:textId="77777777" w:rsidTr="00E13930">
        <w:trPr>
          <w:trHeight w:val="138"/>
        </w:trPr>
        <w:tc>
          <w:tcPr>
            <w:tcW w:w="2278" w:type="dxa"/>
            <w:vMerge/>
            <w:vAlign w:val="center"/>
          </w:tcPr>
          <w:p w14:paraId="6AE55983"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1987" w:type="dxa"/>
            <w:vMerge/>
            <w:vAlign w:val="center"/>
          </w:tcPr>
          <w:p w14:paraId="7BA7E34F"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255" w:type="dxa"/>
            <w:vMerge/>
            <w:vAlign w:val="center"/>
          </w:tcPr>
          <w:p w14:paraId="72C83D1D"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967" w:type="dxa"/>
            <w:vAlign w:val="center"/>
          </w:tcPr>
          <w:p w14:paraId="06DD85A3" w14:textId="77777777" w:rsidR="00FD624B" w:rsidRDefault="00FD624B" w:rsidP="00504CEA">
            <w:pPr>
              <w:jc w:val="center"/>
              <w:rPr>
                <w:rFonts w:ascii="Times New Roman" w:hAnsi="Times New Roman"/>
              </w:rPr>
            </w:pPr>
            <w:r>
              <w:rPr>
                <w:rFonts w:ascii="Times New Roman" w:hAnsi="Times New Roman"/>
              </w:rPr>
              <w:t>Reported Accidents</w:t>
            </w:r>
          </w:p>
        </w:tc>
      </w:tr>
      <w:tr w:rsidR="00FD624B" w14:paraId="23452F0C" w14:textId="77777777" w:rsidTr="00E13930">
        <w:trPr>
          <w:trHeight w:val="22"/>
        </w:trPr>
        <w:tc>
          <w:tcPr>
            <w:tcW w:w="2278" w:type="dxa"/>
            <w:vAlign w:val="center"/>
          </w:tcPr>
          <w:p w14:paraId="25DB5575"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Production</w:t>
            </w:r>
          </w:p>
        </w:tc>
        <w:tc>
          <w:tcPr>
            <w:tcW w:w="1987" w:type="dxa"/>
            <w:vAlign w:val="center"/>
          </w:tcPr>
          <w:p w14:paraId="6A6A20E0"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Value-chain actors</w:t>
            </w:r>
          </w:p>
        </w:tc>
        <w:tc>
          <w:tcPr>
            <w:tcW w:w="2255" w:type="dxa"/>
            <w:vAlign w:val="center"/>
          </w:tcPr>
          <w:p w14:paraId="047C1422"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Social Responsibility</w:t>
            </w:r>
          </w:p>
        </w:tc>
        <w:tc>
          <w:tcPr>
            <w:tcW w:w="2967" w:type="dxa"/>
            <w:vAlign w:val="center"/>
          </w:tcPr>
          <w:p w14:paraId="271D1F44" w14:textId="77777777" w:rsidR="00FD624B" w:rsidRDefault="00FD624B" w:rsidP="00504CEA">
            <w:pPr>
              <w:jc w:val="center"/>
              <w:rPr>
                <w:rFonts w:ascii="Times New Roman" w:hAnsi="Times New Roman"/>
              </w:rPr>
            </w:pPr>
            <w:r>
              <w:rPr>
                <w:rFonts w:ascii="Times New Roman" w:hAnsi="Times New Roman"/>
              </w:rPr>
              <w:t>Presence of explicit code of conduct</w:t>
            </w:r>
          </w:p>
        </w:tc>
      </w:tr>
    </w:tbl>
    <w:p w14:paraId="160330D4" w14:textId="1374EF2A" w:rsidR="00D37C95" w:rsidRDefault="00D37C95" w:rsidP="0029125D"/>
    <w:p w14:paraId="32CE45DD" w14:textId="72A9188D" w:rsidR="00C50AFB" w:rsidRDefault="00774F53" w:rsidP="0029125D">
      <w:r>
        <w:tab/>
      </w:r>
      <w:r w:rsidR="00C50AFB">
        <w:t xml:space="preserve">There are many possible </w:t>
      </w:r>
      <w:r w:rsidR="003F5530">
        <w:t>positive impacts</w:t>
      </w:r>
      <w:r w:rsidR="00806EAB">
        <w:t xml:space="preserve"> on human </w:t>
      </w:r>
      <w:proofErr w:type="spellStart"/>
      <w:r w:rsidR="00806EAB">
        <w:t>well being</w:t>
      </w:r>
      <w:proofErr w:type="spellEnd"/>
      <w:r w:rsidR="00806EAB">
        <w:t xml:space="preserve"> resulting from the Dia-Bot. </w:t>
      </w:r>
      <w:r w:rsidR="002E4320">
        <w:t>Many electronic components</w:t>
      </w:r>
      <w:r w:rsidR="00B422B3">
        <w:t xml:space="preserve"> used for the Dia-Bot </w:t>
      </w:r>
      <w:r w:rsidR="00422867">
        <w:t>require</w:t>
      </w:r>
      <w:r w:rsidR="003632F7">
        <w:t xml:space="preserve"> more complex assembly. This complexity drives the need for high skill labor which carries more sustainable wages. </w:t>
      </w:r>
      <w:r w:rsidR="00B75CA0">
        <w:t xml:space="preserve">Additionally, </w:t>
      </w:r>
      <w:r w:rsidR="00DF3215">
        <w:t>electronic components</w:t>
      </w:r>
      <w:r w:rsidR="00AF503F">
        <w:t xml:space="preserve"> require a vast array of raw materials which also must be processed</w:t>
      </w:r>
      <w:r w:rsidR="00EF0BA1">
        <w:t xml:space="preserve">, creating </w:t>
      </w:r>
      <w:r w:rsidR="009A41BE">
        <w:t xml:space="preserve">more employment opportunities. </w:t>
      </w:r>
      <w:r w:rsidR="00A65E90">
        <w:t>Furthermore, electronics</w:t>
      </w:r>
      <w:r w:rsidR="00DF3215">
        <w:t xml:space="preserve"> are </w:t>
      </w:r>
      <w:r w:rsidR="00D63955">
        <w:t xml:space="preserve">a global market, </w:t>
      </w:r>
      <w:r w:rsidR="00BE6D56">
        <w:t>promoting trade</w:t>
      </w:r>
      <w:r w:rsidR="006D4570">
        <w:t xml:space="preserve"> across multina</w:t>
      </w:r>
      <w:r w:rsidR="00767826">
        <w:t>tional value-chain actors</w:t>
      </w:r>
      <w:r w:rsidR="00F95F0E">
        <w:t xml:space="preserve"> each in their own local communities. </w:t>
      </w:r>
      <w:r w:rsidR="00467BC1">
        <w:t>T</w:t>
      </w:r>
      <w:r w:rsidR="009524BB">
        <w:t xml:space="preserve">he Dia-Bot will increase maneuverability into the warehousing systems where </w:t>
      </w:r>
      <w:r w:rsidR="00EC38A2">
        <w:t>previously an operator</w:t>
      </w:r>
      <w:r w:rsidR="00467BC1">
        <w:t xml:space="preserve"> may have had difficult or unsafe methods of entering</w:t>
      </w:r>
      <w:r w:rsidR="002A45F0">
        <w:t>. This eliminates potential safety hazards for the user</w:t>
      </w:r>
      <w:r w:rsidR="002E4320">
        <w:t>.</w:t>
      </w:r>
    </w:p>
    <w:p w14:paraId="1C5AFE58" w14:textId="4C0DDE30" w:rsidR="00146264" w:rsidRDefault="00146264" w:rsidP="0029125D">
      <w:r>
        <w:lastRenderedPageBreak/>
        <w:tab/>
        <w:t xml:space="preserve">There are also </w:t>
      </w:r>
      <w:r w:rsidR="006C1C64">
        <w:t xml:space="preserve">possible negative impacts on human </w:t>
      </w:r>
      <w:proofErr w:type="spellStart"/>
      <w:r w:rsidR="006C1C64">
        <w:t>well being</w:t>
      </w:r>
      <w:proofErr w:type="spellEnd"/>
      <w:r w:rsidR="006C1C64">
        <w:t xml:space="preserve"> </w:t>
      </w:r>
      <w:proofErr w:type="gramStart"/>
      <w:r w:rsidR="006C1C64">
        <w:t>as a result of</w:t>
      </w:r>
      <w:proofErr w:type="gramEnd"/>
      <w:r w:rsidR="006C1C64">
        <w:t xml:space="preserve"> the Dia-Bot. </w:t>
      </w:r>
      <w:r w:rsidR="00675F68">
        <w:t>While electronic components require a vast array of raw materials and more complex</w:t>
      </w:r>
      <w:r w:rsidR="00413042">
        <w:t xml:space="preserve"> production, </w:t>
      </w:r>
      <w:r w:rsidR="00EF6761">
        <w:t xml:space="preserve">it is not uncommon for </w:t>
      </w:r>
      <w:r w:rsidR="00E33573">
        <w:t xml:space="preserve">the collection of raw materials and production </w:t>
      </w:r>
      <w:r w:rsidR="008E60AF">
        <w:t>to be performed in l</w:t>
      </w:r>
      <w:r w:rsidR="001E0A64">
        <w:t>ess developed areas. In these less developed areas, wages may be unsustainably low for the workers</w:t>
      </w:r>
      <w:r w:rsidR="008B1AEA">
        <w:t>, or conditions harsh or unsafe.</w:t>
      </w:r>
      <w:r w:rsidR="00B945E5">
        <w:t xml:space="preserve"> Some of the raw materials and natural resources used in the </w:t>
      </w:r>
      <w:r w:rsidR="00EE71C6">
        <w:t>creation of these electronic components may be draining to the economy of less developed areas</w:t>
      </w:r>
      <w:r w:rsidR="00063C22">
        <w:t>, or cause</w:t>
      </w:r>
      <w:r w:rsidR="00965BDE">
        <w:t xml:space="preserve"> pollution </w:t>
      </w:r>
      <w:r w:rsidR="005328B2">
        <w:t xml:space="preserve">in the areas </w:t>
      </w:r>
      <w:r w:rsidR="00965BDE">
        <w:t xml:space="preserve">where </w:t>
      </w:r>
      <w:r w:rsidR="005328B2">
        <w:t xml:space="preserve">the materials are </w:t>
      </w:r>
      <w:r w:rsidR="00965BDE">
        <w:t>extracted in unregulated manners</w:t>
      </w:r>
      <w:r w:rsidR="006D1478">
        <w:t xml:space="preserve"> for profit</w:t>
      </w:r>
      <w:r w:rsidR="00F6592F">
        <w:t>’s</w:t>
      </w:r>
      <w:r w:rsidR="006D1478">
        <w:t xml:space="preserve"> sake.</w:t>
      </w:r>
    </w:p>
    <w:p w14:paraId="479DBE9C" w14:textId="09B320F3" w:rsidR="00F6592F" w:rsidRDefault="002059A8" w:rsidP="0029125D">
      <w:r>
        <w:tab/>
        <w:t xml:space="preserve">With concern for </w:t>
      </w:r>
      <w:r w:rsidR="005328B2">
        <w:t>poor labor practices in the supply chain of electronic components</w:t>
      </w:r>
      <w:r w:rsidR="00D87B22">
        <w:t xml:space="preserve"> is present, it will be sensible to select vendor companies that </w:t>
      </w:r>
      <w:r w:rsidR="00463647">
        <w:t>have proven records of proper labor practices.</w:t>
      </w:r>
      <w:r w:rsidR="00E70C25">
        <w:t xml:space="preserve"> Any vendor with potential for child labor, forced labor, </w:t>
      </w:r>
      <w:r w:rsidR="005243C4">
        <w:t>environmentally hazardous, or in any other way poor labor practices should not be considered as a value-chain actor for the Dia-Bot.</w:t>
      </w:r>
      <w:r w:rsidR="006D4140">
        <w:t xml:space="preserve"> It will also be prudent to select materials for the Dia-Bot to be as recyclable or as reusable as possible so that there is a </w:t>
      </w:r>
      <w:proofErr w:type="spellStart"/>
      <w:r w:rsidR="006D4140">
        <w:t>minized</w:t>
      </w:r>
      <w:proofErr w:type="spellEnd"/>
      <w:r w:rsidR="006D4140">
        <w:t xml:space="preserve"> footprint of disposed materials.</w:t>
      </w:r>
      <w:r w:rsidR="00D87B22">
        <w:t xml:space="preserve"> </w:t>
      </w:r>
    </w:p>
    <w:p w14:paraId="3654ABDD" w14:textId="3B42E33B" w:rsidR="00E31C7C" w:rsidRDefault="00CA180C" w:rsidP="00E714CE">
      <w:pPr>
        <w:ind w:firstLine="720"/>
      </w:pPr>
      <w:r>
        <w:t xml:space="preserve">The production, manufacturing, use, and end of life of the Dia-Bot were all stages of the life cycle of the Dia-Bot considered in the SIA. These four life cycle stages incorporate different stakeholder groups of which the design of the Dia-Bot will affect. As such each has the potential to </w:t>
      </w:r>
      <w:r w:rsidR="00227E90">
        <w:t xml:space="preserve">impact the society around this product. </w:t>
      </w:r>
      <w:r w:rsidR="00633805">
        <w:t>Consumers</w:t>
      </w:r>
      <w:r w:rsidR="0012756F">
        <w:t xml:space="preserve"> </w:t>
      </w:r>
      <w:r w:rsidR="00633805">
        <w:t>were selected</w:t>
      </w:r>
      <w:r w:rsidR="009A761D">
        <w:t xml:space="preserve"> as stakeholder</w:t>
      </w:r>
      <w:r w:rsidR="00115E88">
        <w:t>s</w:t>
      </w:r>
      <w:r w:rsidR="005847C2">
        <w:t xml:space="preserve"> because</w:t>
      </w:r>
      <w:r w:rsidR="008E055E">
        <w:t xml:space="preserve"> the </w:t>
      </w:r>
      <w:r w:rsidR="0012756F">
        <w:t xml:space="preserve">use case of the product </w:t>
      </w:r>
      <w:r w:rsidR="008978C0">
        <w:t>is designed with the operator as the consumer in mind. Workers and value-chain actors were considered stakeholders because of the positive and negative</w:t>
      </w:r>
      <w:r w:rsidR="007A4673">
        <w:t xml:space="preserve"> societal impacts possible discussed above.</w:t>
      </w:r>
      <w:r w:rsidR="00992F46">
        <w:t xml:space="preserve"> The </w:t>
      </w:r>
      <w:r w:rsidR="00041484">
        <w:t>social impact categories and i</w:t>
      </w:r>
      <w:r w:rsidR="001C518A">
        <w:t>mpact indicators were selected</w:t>
      </w:r>
      <w:r w:rsidR="0027708B">
        <w:t xml:space="preserve"> based on known working conditions in </w:t>
      </w:r>
      <w:r w:rsidR="00DE15E2">
        <w:t>expansive warehouse systems and labor conditions in</w:t>
      </w:r>
      <w:r w:rsidR="00E040B0">
        <w:t xml:space="preserve"> countries that produce lower cost electronic components.</w:t>
      </w:r>
    </w:p>
    <w:p w14:paraId="0854B3D4" w14:textId="7F90DA32" w:rsidR="0058151D" w:rsidRPr="009C37B0" w:rsidRDefault="00D721BE" w:rsidP="00F474DF">
      <w:pPr>
        <w:pStyle w:val="Heading2"/>
      </w:pPr>
      <w:bookmarkStart w:id="15" w:name="_Toc86227236"/>
      <w:r w:rsidRPr="009C37B0">
        <w:t>1</w:t>
      </w:r>
      <w:r w:rsidR="00FA7C50" w:rsidRPr="009C37B0">
        <w:t>0</w:t>
      </w:r>
      <w:r w:rsidR="00F474DF" w:rsidRPr="009C37B0">
        <w:t xml:space="preserve">. </w:t>
      </w:r>
      <w:r w:rsidR="0058151D" w:rsidRPr="009C37B0">
        <w:t>Team Member Contributions</w:t>
      </w:r>
      <w:bookmarkEnd w:id="15"/>
    </w:p>
    <w:p w14:paraId="2D2F8F5E" w14:textId="22021BBD" w:rsidR="005A5818" w:rsidRPr="0063166D" w:rsidRDefault="008059F9" w:rsidP="001962EF">
      <w:pPr>
        <w:ind w:firstLine="360"/>
      </w:pPr>
      <w:r w:rsidRPr="0063166D">
        <w:t>While</w:t>
      </w:r>
      <w:r w:rsidR="00837F80" w:rsidRPr="0063166D">
        <w:t xml:space="preserve"> team progress has consistently been made in group efforts, either the team as a whole or </w:t>
      </w:r>
      <w:r w:rsidR="00091A5B" w:rsidRPr="0063166D">
        <w:t xml:space="preserve">the </w:t>
      </w:r>
      <w:r w:rsidR="00960F41" w:rsidRPr="0063166D">
        <w:t xml:space="preserve">mechanical </w:t>
      </w:r>
      <w:r w:rsidR="0004698A" w:rsidRPr="0063166D">
        <w:t xml:space="preserve">or </w:t>
      </w:r>
      <w:r w:rsidR="00C52F9A" w:rsidRPr="0063166D">
        <w:t xml:space="preserve">computer </w:t>
      </w:r>
      <w:r w:rsidR="00FF3AD4" w:rsidRPr="0063166D">
        <w:t xml:space="preserve">and </w:t>
      </w:r>
      <w:r w:rsidR="00D53AF1" w:rsidRPr="0063166D">
        <w:t>electrical teams</w:t>
      </w:r>
      <w:r w:rsidR="00C52F9A" w:rsidRPr="0063166D">
        <w:t xml:space="preserve">, </w:t>
      </w:r>
      <w:r w:rsidR="00A103DB" w:rsidRPr="0063166D">
        <w:t>everyone</w:t>
      </w:r>
      <w:r w:rsidR="00462EC0" w:rsidRPr="0063166D">
        <w:t xml:space="preserve"> has played roles in the </w:t>
      </w:r>
      <w:r w:rsidR="00696DBE" w:rsidRPr="0063166D">
        <w:t xml:space="preserve">progress of the project. </w:t>
      </w:r>
      <w:r w:rsidR="00B82A47" w:rsidRPr="0063166D">
        <w:t>The mechanical team</w:t>
      </w:r>
      <w:r w:rsidR="002F4C58" w:rsidRPr="0063166D">
        <w:t>, consisting of</w:t>
      </w:r>
      <w:r w:rsidR="00B82A47" w:rsidRPr="0063166D">
        <w:t xml:space="preserve"> </w:t>
      </w:r>
      <w:r w:rsidR="004F3A09" w:rsidRPr="0063166D">
        <w:t xml:space="preserve">Andrew, Jason, Hunter, and Douglas, </w:t>
      </w:r>
      <w:r w:rsidR="00B82A47" w:rsidRPr="0063166D">
        <w:t xml:space="preserve">has focused on the </w:t>
      </w:r>
      <w:r w:rsidR="006C7528" w:rsidRPr="0063166D">
        <w:t xml:space="preserve">development of the </w:t>
      </w:r>
      <w:r w:rsidR="00AC09D6" w:rsidRPr="0063166D">
        <w:t xml:space="preserve">movement </w:t>
      </w:r>
      <w:r w:rsidR="00A17986" w:rsidRPr="0063166D">
        <w:t>functions</w:t>
      </w:r>
      <w:r w:rsidR="00FA70D7" w:rsidRPr="0063166D">
        <w:t xml:space="preserve"> and requirements of the Dia-Bot. </w:t>
      </w:r>
      <w:r w:rsidR="00965274" w:rsidRPr="0063166D">
        <w:t>The computer and electrical team</w:t>
      </w:r>
      <w:r w:rsidR="004F3A09" w:rsidRPr="0063166D">
        <w:t xml:space="preserve">, consisting of </w:t>
      </w:r>
      <w:r w:rsidR="006E77CF" w:rsidRPr="0063166D">
        <w:t>Catherine</w:t>
      </w:r>
      <w:r w:rsidR="004F3A09" w:rsidRPr="0063166D">
        <w:t xml:space="preserve"> and Connor,</w:t>
      </w:r>
      <w:r w:rsidR="00965274" w:rsidRPr="0063166D">
        <w:t xml:space="preserve"> </w:t>
      </w:r>
      <w:r w:rsidR="00C32AA0" w:rsidRPr="0063166D">
        <w:t>worked in parallel to advance</w:t>
      </w:r>
      <w:r w:rsidR="0029186E" w:rsidRPr="0063166D">
        <w:t xml:space="preserve"> the </w:t>
      </w:r>
      <w:r w:rsidR="003A28B7" w:rsidRPr="0063166D">
        <w:t>controls, communication, and user interface portions of the Dia-Bot</w:t>
      </w:r>
      <w:r w:rsidR="00A32CFD" w:rsidRPr="0063166D">
        <w:t>’s necessary functionality.</w:t>
      </w:r>
      <w:r w:rsidR="00FA70D7" w:rsidRPr="0063166D">
        <w:t xml:space="preserve"> </w:t>
      </w:r>
      <w:r w:rsidR="00151C60" w:rsidRPr="0063166D">
        <w:t xml:space="preserve">A more detailed breakdown of tasks is as follows. </w:t>
      </w:r>
    </w:p>
    <w:p w14:paraId="0EF8F645" w14:textId="4253BE63" w:rsidR="5CD61597" w:rsidRPr="0063166D" w:rsidRDefault="5CD61597" w:rsidP="3B8DFD21">
      <w:r w:rsidRPr="0063166D">
        <w:t xml:space="preserve"> </w:t>
      </w:r>
    </w:p>
    <w:p w14:paraId="6D552DB3" w14:textId="533CEB39" w:rsidR="00137E1A" w:rsidRPr="0063166D" w:rsidRDefault="57956CC5" w:rsidP="00137E1A">
      <w:pPr>
        <w:pStyle w:val="ListParagraph"/>
        <w:numPr>
          <w:ilvl w:val="0"/>
          <w:numId w:val="23"/>
        </w:numPr>
      </w:pPr>
      <w:r w:rsidRPr="0063166D">
        <w:lastRenderedPageBreak/>
        <w:t xml:space="preserve">Andrew conducted the research into the market’s prior art and patents. By working </w:t>
      </w:r>
      <w:proofErr w:type="gramStart"/>
      <w:r w:rsidRPr="0063166D">
        <w:t>off of</w:t>
      </w:r>
      <w:proofErr w:type="gramEnd"/>
      <w:r w:rsidRPr="0063166D">
        <w:t xml:space="preserve"> the groups brains</w:t>
      </w:r>
      <w:r w:rsidR="58B0D065" w:rsidRPr="0063166D">
        <w:t xml:space="preserve">torming and function requirements, he was able to produce information on related robots in the field currently. This led to easier </w:t>
      </w:r>
      <w:r w:rsidR="05C654AC" w:rsidRPr="0063166D">
        <w:t>decisions</w:t>
      </w:r>
      <w:r w:rsidR="58B0D065" w:rsidRPr="0063166D">
        <w:t xml:space="preserve"> for the Dia-Bot and </w:t>
      </w:r>
      <w:r w:rsidR="162447A3" w:rsidRPr="0063166D">
        <w:t xml:space="preserve">a good baseline for the group to branch </w:t>
      </w:r>
      <w:proofErr w:type="gramStart"/>
      <w:r w:rsidR="162447A3" w:rsidRPr="0063166D">
        <w:t>off of</w:t>
      </w:r>
      <w:proofErr w:type="gramEnd"/>
      <w:r w:rsidR="162447A3" w:rsidRPr="0063166D">
        <w:t xml:space="preserve">. </w:t>
      </w:r>
      <w:r w:rsidR="4F48070C" w:rsidRPr="0063166D">
        <w:t xml:space="preserve"> He created the design for the attachment of the modular drive system by sourcing the needed materials integrating them with the main body design team. </w:t>
      </w:r>
    </w:p>
    <w:p w14:paraId="77C7197F" w14:textId="759F70A9" w:rsidR="00137E1A" w:rsidRPr="0063166D" w:rsidRDefault="00137E1A" w:rsidP="00137E1A">
      <w:pPr>
        <w:pStyle w:val="ListParagraph"/>
        <w:numPr>
          <w:ilvl w:val="0"/>
          <w:numId w:val="23"/>
        </w:numPr>
      </w:pPr>
      <w:r w:rsidRPr="0063166D">
        <w:t xml:space="preserve">Catherine has worked organize the team by creating presentation (in line with Vanderlande Industries’ formatting), meeting notes, and the reports format. On a more technical note, she prepared the User Interface design workshop, the Electrical Block Diagram, the Specification Sheet, House of Quality, Customer Requirements, </w:t>
      </w:r>
      <w:r w:rsidR="00EC3682" w:rsidRPr="0063166D">
        <w:t xml:space="preserve">Industrial Design, </w:t>
      </w:r>
      <w:r w:rsidRPr="0063166D">
        <w:t xml:space="preserve">and Stakeholder Analysis. </w:t>
      </w:r>
      <w:r w:rsidR="00317587" w:rsidRPr="0063166D">
        <w:t xml:space="preserve">In building the prototype, she has </w:t>
      </w:r>
      <w:proofErr w:type="spellStart"/>
      <w:r w:rsidR="00317587" w:rsidRPr="0063166D">
        <w:t>saudered</w:t>
      </w:r>
      <w:proofErr w:type="spellEnd"/>
      <w:r w:rsidR="00317587" w:rsidRPr="0063166D">
        <w:t xml:space="preserve"> electrical components. </w:t>
      </w:r>
    </w:p>
    <w:p w14:paraId="25DBCBAA" w14:textId="258CFFE5" w:rsidR="33F70ABC" w:rsidRPr="0063166D" w:rsidRDefault="008E0FC9" w:rsidP="008E0FC9">
      <w:pPr>
        <w:pStyle w:val="ListParagraph"/>
        <w:numPr>
          <w:ilvl w:val="0"/>
          <w:numId w:val="23"/>
        </w:numPr>
      </w:pPr>
      <w:r w:rsidRPr="0063166D">
        <w:t xml:space="preserve">Jason worked to create a clear and detailed function tree that incorporates the entire scope of functions of the Dia-Bot as well as doing research into the codes and standards relating to the solution. </w:t>
      </w:r>
      <w:r w:rsidR="00E06A2D" w:rsidRPr="0063166D">
        <w:t xml:space="preserve">Furthermore, Jason did </w:t>
      </w:r>
      <w:r w:rsidR="0009512B" w:rsidRPr="0063166D">
        <w:t xml:space="preserve">extensive </w:t>
      </w:r>
      <w:r w:rsidR="00E06A2D" w:rsidRPr="0063166D">
        <w:t xml:space="preserve">research into different types of motors and drivetrain systems to be used in the propulsion of the continuous track system. </w:t>
      </w:r>
      <w:r w:rsidR="005341E9" w:rsidRPr="0063166D">
        <w:t>In parallel, he researched</w:t>
      </w:r>
      <w:r w:rsidR="00F737A1" w:rsidRPr="0063166D">
        <w:t xml:space="preserve"> the </w:t>
      </w:r>
      <w:r w:rsidR="005341E9" w:rsidRPr="0063166D">
        <w:t>torque and RPM requirements</w:t>
      </w:r>
      <w:r w:rsidR="00F737A1" w:rsidRPr="0063166D">
        <w:t xml:space="preserve"> of </w:t>
      </w:r>
      <w:r w:rsidR="005341E9" w:rsidRPr="0063166D">
        <w:t xml:space="preserve">the output of the </w:t>
      </w:r>
      <w:r w:rsidR="00F737A1" w:rsidRPr="0063166D">
        <w:t xml:space="preserve">motor </w:t>
      </w:r>
      <w:r w:rsidR="005341E9" w:rsidRPr="0063166D">
        <w:t>to ensure proper</w:t>
      </w:r>
      <w:r w:rsidR="00E06A2D" w:rsidRPr="0063166D">
        <w:t xml:space="preserve"> </w:t>
      </w:r>
      <w:r w:rsidR="00C65E7D" w:rsidRPr="0063166D">
        <w:t>power transfer and speed of the Dia-Bot.</w:t>
      </w:r>
      <w:r w:rsidR="00E06A2D" w:rsidRPr="0063166D">
        <w:t xml:space="preserve"> </w:t>
      </w:r>
      <w:r w:rsidR="00F61009" w:rsidRPr="0063166D">
        <w:t>Lastly, Jason completed the social impact analysis (SIA)</w:t>
      </w:r>
      <w:r w:rsidR="00804B52" w:rsidRPr="0063166D">
        <w:t xml:space="preserve"> to investigate the potential positive and negative social repercussions of the Dia-Bot.</w:t>
      </w:r>
    </w:p>
    <w:p w14:paraId="720618A8" w14:textId="74682F22" w:rsidR="005A5818" w:rsidRPr="0063166D" w:rsidRDefault="00EF1FB2" w:rsidP="00137E1A">
      <w:pPr>
        <w:pStyle w:val="ListParagraph"/>
        <w:numPr>
          <w:ilvl w:val="0"/>
          <w:numId w:val="23"/>
        </w:numPr>
      </w:pPr>
      <w:r w:rsidRPr="0063166D">
        <w:t>Hunter</w:t>
      </w:r>
      <w:r w:rsidR="00245BFA" w:rsidRPr="0063166D">
        <w:t xml:space="preserve"> </w:t>
      </w:r>
      <w:r w:rsidR="00622E17" w:rsidRPr="0063166D">
        <w:t xml:space="preserve">has spent </w:t>
      </w:r>
      <w:r w:rsidR="00F353A6" w:rsidRPr="0063166D">
        <w:t>much of</w:t>
      </w:r>
      <w:r w:rsidR="00622E17" w:rsidRPr="0063166D">
        <w:t xml:space="preserve"> his time designing the various components of the chassis</w:t>
      </w:r>
      <w:r w:rsidR="00A2221A" w:rsidRPr="0063166D">
        <w:t xml:space="preserve">, sourcing affordable parts for </w:t>
      </w:r>
      <w:r w:rsidR="003256DC">
        <w:t>each subsystem</w:t>
      </w:r>
      <w:r w:rsidR="00A2221A" w:rsidRPr="0063166D">
        <w:t xml:space="preserve">, </w:t>
      </w:r>
      <w:r w:rsidR="00852DFE" w:rsidRPr="0063166D">
        <w:t xml:space="preserve">designing custom parts when needed, and then building out the </w:t>
      </w:r>
      <w:r w:rsidR="00FA1052" w:rsidRPr="0063166D">
        <w:t>chassis in CAD Software</w:t>
      </w:r>
      <w:r w:rsidR="00F354AF" w:rsidRPr="0063166D">
        <w:t>.</w:t>
      </w:r>
    </w:p>
    <w:p w14:paraId="0FBE9095" w14:textId="1BDAB48F" w:rsidR="005A5818" w:rsidRPr="0063166D" w:rsidRDefault="008308FA" w:rsidP="000E55B4">
      <w:pPr>
        <w:pStyle w:val="ListParagraph"/>
        <w:numPr>
          <w:ilvl w:val="0"/>
          <w:numId w:val="23"/>
        </w:numPr>
      </w:pPr>
      <w:r w:rsidRPr="0063166D">
        <w:t xml:space="preserve">Connor </w:t>
      </w:r>
      <w:r w:rsidR="00863088" w:rsidRPr="0063166D">
        <w:t>primarily helped</w:t>
      </w:r>
      <w:r w:rsidR="00CB0C7C" w:rsidRPr="0063166D">
        <w:t xml:space="preserve"> defin</w:t>
      </w:r>
      <w:r w:rsidR="00863088" w:rsidRPr="0063166D">
        <w:t>e</w:t>
      </w:r>
      <w:r w:rsidR="005A5818" w:rsidRPr="0063166D">
        <w:t xml:space="preserve"> and narrowing t</w:t>
      </w:r>
      <w:r w:rsidR="00CB0C7C" w:rsidRPr="0063166D">
        <w:t>he Dia-Bot scope</w:t>
      </w:r>
      <w:r w:rsidR="005A5818" w:rsidRPr="0063166D">
        <w:t xml:space="preserve"> and features</w:t>
      </w:r>
      <w:r w:rsidR="00CB0C7C" w:rsidRPr="0063166D">
        <w:t>, m</w:t>
      </w:r>
      <w:r w:rsidR="009B2BCC" w:rsidRPr="0063166D">
        <w:t>ost notably by providing</w:t>
      </w:r>
      <w:r w:rsidR="005C41EB" w:rsidRPr="0063166D">
        <w:t xml:space="preserve"> initial drafts </w:t>
      </w:r>
      <w:r w:rsidR="009B2BCC" w:rsidRPr="0063166D">
        <w:t>of</w:t>
      </w:r>
      <w:r w:rsidR="005C41EB" w:rsidRPr="0063166D">
        <w:t xml:space="preserve"> the function tree</w:t>
      </w:r>
      <w:r w:rsidR="009B2BCC" w:rsidRPr="0063166D">
        <w:t xml:space="preserve"> and user interface design</w:t>
      </w:r>
      <w:r w:rsidR="00E6685D" w:rsidRPr="0063166D">
        <w:t xml:space="preserve"> and contents</w:t>
      </w:r>
      <w:r w:rsidR="000D7ED1" w:rsidRPr="0063166D">
        <w:t>.</w:t>
      </w:r>
      <w:r w:rsidR="00A132C1" w:rsidRPr="0063166D">
        <w:t xml:space="preserve"> He </w:t>
      </w:r>
      <w:r w:rsidR="009E5FA0" w:rsidRPr="0063166D">
        <w:t>has also helped add formatting and final editing for team reports and presentations.</w:t>
      </w:r>
      <w:r w:rsidR="000D7ED1" w:rsidRPr="0063166D">
        <w:t xml:space="preserve"> </w:t>
      </w:r>
      <w:r w:rsidR="00116D7E" w:rsidRPr="0063166D">
        <w:t>On the technical side</w:t>
      </w:r>
      <w:r w:rsidR="000D7ED1" w:rsidRPr="0063166D">
        <w:t xml:space="preserve">, he has </w:t>
      </w:r>
      <w:r w:rsidR="00075EA3" w:rsidRPr="0063166D">
        <w:t>created</w:t>
      </w:r>
      <w:r w:rsidR="007178AE" w:rsidRPr="0063166D">
        <w:t xml:space="preserve"> the </w:t>
      </w:r>
      <w:r w:rsidR="00075EA3" w:rsidRPr="0063166D">
        <w:t>Python code for</w:t>
      </w:r>
      <w:r w:rsidR="007178AE" w:rsidRPr="0063166D">
        <w:t xml:space="preserve"> the user interface and </w:t>
      </w:r>
      <w:r w:rsidR="00075EA3" w:rsidRPr="0063166D">
        <w:t>robot control via</w:t>
      </w:r>
      <w:r w:rsidR="007178AE" w:rsidRPr="0063166D">
        <w:t xml:space="preserve"> the Raspberry Pi, </w:t>
      </w:r>
      <w:r w:rsidR="00306C53" w:rsidRPr="0063166D">
        <w:t xml:space="preserve">as well as </w:t>
      </w:r>
      <w:r w:rsidR="00481F6A" w:rsidRPr="0063166D">
        <w:t>discovery</w:t>
      </w:r>
      <w:r w:rsidR="00306C53" w:rsidRPr="0063166D">
        <w:t xml:space="preserve"> and sourced </w:t>
      </w:r>
      <w:r w:rsidR="00481F6A" w:rsidRPr="0063166D">
        <w:t xml:space="preserve">for </w:t>
      </w:r>
      <w:r w:rsidR="00306C53" w:rsidRPr="0063166D">
        <w:t>many electrical parts</w:t>
      </w:r>
      <w:r w:rsidR="007178AE" w:rsidRPr="0063166D">
        <w:t>.</w:t>
      </w:r>
      <w:r w:rsidR="006E77CF" w:rsidRPr="0063166D">
        <w:t xml:space="preserve"> </w:t>
      </w:r>
    </w:p>
    <w:p w14:paraId="7311CA96" w14:textId="481BDE4E" w:rsidR="00C05BE0" w:rsidRPr="0063166D" w:rsidRDefault="00C05BE0" w:rsidP="000E55B4">
      <w:pPr>
        <w:pStyle w:val="ListParagraph"/>
        <w:numPr>
          <w:ilvl w:val="0"/>
          <w:numId w:val="23"/>
        </w:numPr>
        <w:rPr>
          <w:szCs w:val="22"/>
        </w:rPr>
      </w:pPr>
      <w:r w:rsidRPr="0063166D">
        <w:t xml:space="preserve">Douglas worked primarily on the Design Concept Ideation portion, where he reviewed and revised both the Function Tree and Morphological Chart. He also provided an extensive evaluation of each of the </w:t>
      </w:r>
      <w:r w:rsidR="00AA6715" w:rsidRPr="0063166D">
        <w:t>D</w:t>
      </w:r>
      <w:r w:rsidRPr="0063166D">
        <w:t>ia-</w:t>
      </w:r>
      <w:r w:rsidR="00AA6715" w:rsidRPr="0063166D">
        <w:t>B</w:t>
      </w:r>
      <w:r w:rsidRPr="0063166D">
        <w:t>ot’s functions, as well as the concepts that led to the final design components.</w:t>
      </w:r>
    </w:p>
    <w:p w14:paraId="6B7E4A68" w14:textId="66F95B6F" w:rsidR="0058151D" w:rsidRDefault="0058151D" w:rsidP="00D258CE"/>
    <w:p w14:paraId="57137278" w14:textId="749377D0" w:rsidR="003B3672" w:rsidRDefault="00D721BE" w:rsidP="00F474DF">
      <w:pPr>
        <w:pStyle w:val="Heading2"/>
      </w:pPr>
      <w:bookmarkStart w:id="16" w:name="_Toc86227237"/>
      <w:r>
        <w:lastRenderedPageBreak/>
        <w:t>1</w:t>
      </w:r>
      <w:r w:rsidR="004904CD">
        <w:t>1</w:t>
      </w:r>
      <w:r w:rsidR="00F474DF">
        <w:t xml:space="preserve">. </w:t>
      </w:r>
      <w:r w:rsidR="0058151D">
        <w:t>Conclusions</w:t>
      </w:r>
      <w:r w:rsidR="0044669D">
        <w:t>:</w:t>
      </w:r>
      <w:r w:rsidR="0058151D">
        <w:t xml:space="preserve"> </w:t>
      </w:r>
      <w:r w:rsidR="0044669D">
        <w:t xml:space="preserve">Project Deliverables &amp; </w:t>
      </w:r>
      <w:r w:rsidR="0058151D">
        <w:t>Future Work</w:t>
      </w:r>
      <w:bookmarkEnd w:id="16"/>
    </w:p>
    <w:p w14:paraId="40EBB103" w14:textId="523AF2F5" w:rsidR="00D852BD" w:rsidRPr="00674CCD" w:rsidRDefault="00BA643E" w:rsidP="005F4BD9">
      <w:pPr>
        <w:rPr>
          <w:i/>
          <w:iCs/>
        </w:rPr>
      </w:pPr>
      <w:r>
        <w:tab/>
      </w:r>
      <w:r w:rsidR="00C2430A">
        <w:t xml:space="preserve">The initial </w:t>
      </w:r>
      <w:r w:rsidR="00FE052E">
        <w:t xml:space="preserve">steps of </w:t>
      </w:r>
      <w:r w:rsidR="00BB1695">
        <w:t>diagnostic robot</w:t>
      </w:r>
      <w:r w:rsidR="00FE052E">
        <w:t xml:space="preserve"> ideation and discussion </w:t>
      </w:r>
      <w:r w:rsidR="00084A55">
        <w:t xml:space="preserve">have </w:t>
      </w:r>
      <w:r w:rsidR="00CE450A">
        <w:t>helped</w:t>
      </w:r>
      <w:r w:rsidR="00084A55">
        <w:t xml:space="preserve"> the team define a</w:t>
      </w:r>
      <w:r w:rsidR="00CE450A">
        <w:t xml:space="preserve"> </w:t>
      </w:r>
      <w:r w:rsidR="003C1CFA">
        <w:t xml:space="preserve">proper design </w:t>
      </w:r>
      <w:r w:rsidR="00084A55">
        <w:t xml:space="preserve">scope </w:t>
      </w:r>
      <w:r w:rsidR="003C1CFA">
        <w:t>for providing a solution to</w:t>
      </w:r>
      <w:r w:rsidR="00805025">
        <w:t xml:space="preserve"> the problems that</w:t>
      </w:r>
      <w:r w:rsidR="003C1CFA">
        <w:t xml:space="preserve"> Vanderland</w:t>
      </w:r>
      <w:r w:rsidR="00805025">
        <w:t xml:space="preserve">e is </w:t>
      </w:r>
      <w:r w:rsidR="00B73B69">
        <w:t>describing</w:t>
      </w:r>
      <w:r w:rsidR="00805025">
        <w:t xml:space="preserve">. </w:t>
      </w:r>
      <w:r w:rsidR="00BB1695">
        <w:t xml:space="preserve">The </w:t>
      </w:r>
      <w:r w:rsidR="00B73B69">
        <w:t>team’s</w:t>
      </w:r>
      <w:r w:rsidR="00BB1695">
        <w:t xml:space="preserve"> </w:t>
      </w:r>
      <w:r w:rsidR="00E350BE">
        <w:t>Dia-Bot</w:t>
      </w:r>
      <w:r w:rsidR="00BB1695">
        <w:t xml:space="preserve"> designs include proper</w:t>
      </w:r>
      <w:r w:rsidR="00BA376F">
        <w:t xml:space="preserve"> </w:t>
      </w:r>
      <w:r w:rsidR="00A273B3">
        <w:t>movement modes,</w:t>
      </w:r>
      <w:r w:rsidR="00C7323D">
        <w:t xml:space="preserve"> appropriate</w:t>
      </w:r>
      <w:r w:rsidR="00A273B3">
        <w:t xml:space="preserve"> data collection, and </w:t>
      </w:r>
      <w:r w:rsidR="00C7323D">
        <w:t xml:space="preserve">an accessible software </w:t>
      </w:r>
      <w:r w:rsidR="00A273B3">
        <w:t>user interface which allow Vanderlande engineers to d</w:t>
      </w:r>
      <w:r w:rsidR="000B65C4">
        <w:t xml:space="preserve">iscover </w:t>
      </w:r>
      <w:r w:rsidR="0024479D">
        <w:t xml:space="preserve">issues during the installation of their </w:t>
      </w:r>
      <w:r w:rsidR="00E73436">
        <w:t xml:space="preserve">shuttle and </w:t>
      </w:r>
      <w:r w:rsidR="0024479D">
        <w:t>conveyor systems</w:t>
      </w:r>
      <w:r w:rsidR="00E73436">
        <w:t xml:space="preserve">. </w:t>
      </w:r>
    </w:p>
    <w:p w14:paraId="6AC35E69" w14:textId="09883C9D" w:rsidR="005F4BD9" w:rsidRDefault="008F58E1" w:rsidP="00133001">
      <w:pPr>
        <w:ind w:firstLine="720"/>
      </w:pPr>
      <w:r>
        <w:t xml:space="preserve">In addition to </w:t>
      </w:r>
      <w:r w:rsidR="00D852BD">
        <w:t xml:space="preserve">defining the </w:t>
      </w:r>
      <w:r w:rsidR="007D7DE4">
        <w:t xml:space="preserve">project scope for the </w:t>
      </w:r>
      <w:r w:rsidR="00E350BE">
        <w:t>Dia-Bot</w:t>
      </w:r>
      <w:r w:rsidR="007D7DE4">
        <w:t xml:space="preserve">, </w:t>
      </w:r>
      <w:r w:rsidR="008C2251">
        <w:t xml:space="preserve">the team has devised a set of </w:t>
      </w:r>
      <w:r w:rsidR="00A065BA">
        <w:t xml:space="preserve">potential stretch goals </w:t>
      </w:r>
      <w:r w:rsidR="00967952">
        <w:t xml:space="preserve">or further recommendations </w:t>
      </w:r>
      <w:r w:rsidR="004F0FB2">
        <w:t xml:space="preserve">for Vanderlande, depending on the </w:t>
      </w:r>
      <w:r w:rsidR="00EF3AFC">
        <w:t xml:space="preserve">speed of initial </w:t>
      </w:r>
      <w:r w:rsidR="004F0FB2">
        <w:t>development.</w:t>
      </w:r>
      <w:r w:rsidR="008F60FF">
        <w:t xml:space="preserve"> </w:t>
      </w:r>
      <w:r w:rsidR="007659FC">
        <w:t xml:space="preserve">While manual movement and ride-along mode are useful </w:t>
      </w:r>
      <w:r w:rsidR="00740814">
        <w:t xml:space="preserve">transportation methods for </w:t>
      </w:r>
      <w:r w:rsidR="000F712B">
        <w:t xml:space="preserve">verification, </w:t>
      </w:r>
      <w:r w:rsidR="007F4E26">
        <w:t>an</w:t>
      </w:r>
      <w:r w:rsidR="00E9020D">
        <w:t xml:space="preserve">other </w:t>
      </w:r>
      <w:r w:rsidR="007F4E26">
        <w:t xml:space="preserve">useful feature </w:t>
      </w:r>
      <w:r w:rsidR="003F632E">
        <w:t>is an</w:t>
      </w:r>
      <w:r w:rsidR="007F4E26">
        <w:t xml:space="preserve"> automatic movement mode</w:t>
      </w:r>
      <w:r w:rsidR="00B838A3">
        <w:t xml:space="preserve"> – either by</w:t>
      </w:r>
      <w:r w:rsidR="009141C8">
        <w:t xml:space="preserve"> a pre-defined route</w:t>
      </w:r>
      <w:r w:rsidR="00B838A3">
        <w:t xml:space="preserve"> </w:t>
      </w:r>
      <w:r w:rsidR="009141C8">
        <w:t xml:space="preserve">or </w:t>
      </w:r>
      <w:r w:rsidR="00B838A3">
        <w:t xml:space="preserve">letting the bot roam </w:t>
      </w:r>
      <w:r w:rsidR="009141C8">
        <w:t>on its own</w:t>
      </w:r>
      <w:r w:rsidR="00B838A3">
        <w:t xml:space="preserve">. </w:t>
      </w:r>
      <w:r w:rsidR="002429C7">
        <w:t xml:space="preserve">To further automate installation verification, </w:t>
      </w:r>
      <w:r w:rsidR="00FF3B2A">
        <w:t xml:space="preserve">computer vision </w:t>
      </w:r>
      <w:r w:rsidR="001D271A">
        <w:t>techniques</w:t>
      </w:r>
      <w:r w:rsidR="00FF3B2A">
        <w:t xml:space="preserve"> could be </w:t>
      </w:r>
      <w:r w:rsidR="001D271A">
        <w:t>integrated</w:t>
      </w:r>
      <w:r w:rsidR="00FF3B2A">
        <w:t xml:space="preserve"> to automa</w:t>
      </w:r>
      <w:r w:rsidR="00E5462B">
        <w:t xml:space="preserve">tically analyze </w:t>
      </w:r>
      <w:r w:rsidR="00633A2E">
        <w:t xml:space="preserve">the camera’s feed and identify problems visually. </w:t>
      </w:r>
      <w:r w:rsidR="00E9020D">
        <w:t>Additionally</w:t>
      </w:r>
      <w:r w:rsidR="0045251D">
        <w:t xml:space="preserve">, establishing modes of communication </w:t>
      </w:r>
      <w:r w:rsidR="00E935CF">
        <w:t xml:space="preserve">between </w:t>
      </w:r>
      <w:r w:rsidR="008F21CC">
        <w:t xml:space="preserve">multiple </w:t>
      </w:r>
      <w:r w:rsidR="00E350BE">
        <w:t>Dia-Bot</w:t>
      </w:r>
      <w:r w:rsidR="008F21CC">
        <w:t xml:space="preserve">s </w:t>
      </w:r>
      <w:r w:rsidR="00E9020D">
        <w:t>may</w:t>
      </w:r>
      <w:r w:rsidR="008F21CC">
        <w:t xml:space="preserve"> allow for quicker and more advanced verification algorithms.</w:t>
      </w:r>
      <w:r w:rsidR="005F17F1">
        <w:t xml:space="preserve"> </w:t>
      </w:r>
      <w:r w:rsidR="00C24226">
        <w:t>Finally, even though th</w:t>
      </w:r>
      <w:r w:rsidR="00511A56">
        <w:t xml:space="preserve">e primary purpose </w:t>
      </w:r>
      <w:r w:rsidR="001B6E42">
        <w:t xml:space="preserve">of the </w:t>
      </w:r>
      <w:r w:rsidR="00E350BE">
        <w:t>Dia-Bot</w:t>
      </w:r>
      <w:r w:rsidR="001B6E42">
        <w:t xml:space="preserve"> is to identify issues, methods may be discovered and implemented over time to </w:t>
      </w:r>
      <w:r w:rsidR="00A91EB5">
        <w:t xml:space="preserve">fix certain problems without the need for an operator. </w:t>
      </w:r>
    </w:p>
    <w:p w14:paraId="4E17F207" w14:textId="5CA6BE04" w:rsidR="00133001" w:rsidRDefault="000B5DC4" w:rsidP="00133001">
      <w:pPr>
        <w:ind w:firstLine="720"/>
      </w:pPr>
      <w:r>
        <w:t xml:space="preserve">Depending on the </w:t>
      </w:r>
      <w:r w:rsidR="0064373A">
        <w:t xml:space="preserve">timeline of </w:t>
      </w:r>
      <w:r w:rsidR="00535B8E">
        <w:t xml:space="preserve">Vanderlande </w:t>
      </w:r>
      <w:r w:rsidR="0064373A">
        <w:t xml:space="preserve">installing systems for </w:t>
      </w:r>
      <w:r w:rsidR="00535B8E">
        <w:t>their</w:t>
      </w:r>
      <w:r w:rsidR="0064373A">
        <w:t xml:space="preserve"> clients, </w:t>
      </w:r>
      <w:r w:rsidR="002770FC">
        <w:t xml:space="preserve">the team </w:t>
      </w:r>
      <w:r w:rsidR="00535B8E">
        <w:t>may</w:t>
      </w:r>
      <w:r w:rsidR="002770FC">
        <w:t xml:space="preserve"> not get a chance to test the </w:t>
      </w:r>
      <w:r w:rsidR="00E350BE">
        <w:t>Dia-Bot</w:t>
      </w:r>
      <w:r w:rsidR="002770FC">
        <w:t xml:space="preserve"> in </w:t>
      </w:r>
      <w:r w:rsidR="006B17EB">
        <w:t xml:space="preserve">a </w:t>
      </w:r>
      <w:r w:rsidR="00CA2E1F">
        <w:t xml:space="preserve">proper shuttle or conveyor </w:t>
      </w:r>
      <w:r w:rsidR="001A5BD8">
        <w:t xml:space="preserve">environment. </w:t>
      </w:r>
      <w:r w:rsidR="00CA2E1F">
        <w:t xml:space="preserve">If not, </w:t>
      </w:r>
      <w:r w:rsidR="00D25700">
        <w:t xml:space="preserve">Vanderlande operators would </w:t>
      </w:r>
      <w:r w:rsidR="00720801">
        <w:t xml:space="preserve">send the </w:t>
      </w:r>
      <w:r w:rsidR="00E350BE">
        <w:t>Dia-Bot</w:t>
      </w:r>
      <w:r w:rsidR="00720801">
        <w:t xml:space="preserve"> through a new system to </w:t>
      </w:r>
      <w:r w:rsidR="00AB0218">
        <w:t>track the bot’s movement</w:t>
      </w:r>
      <w:r w:rsidR="007658FE">
        <w:t xml:space="preserve"> and detect </w:t>
      </w:r>
      <w:r w:rsidR="007E4324">
        <w:t xml:space="preserve">possible problems. </w:t>
      </w:r>
      <w:r w:rsidR="004A26AC">
        <w:t xml:space="preserve">This would allow </w:t>
      </w:r>
      <w:r w:rsidR="00AB0218">
        <w:t xml:space="preserve">proper calibration </w:t>
      </w:r>
      <w:r w:rsidR="005F4303">
        <w:t>for</w:t>
      </w:r>
      <w:r w:rsidR="00AB0218">
        <w:t xml:space="preserve"> both collecting </w:t>
      </w:r>
      <w:r w:rsidR="002C17DE">
        <w:t>positional data</w:t>
      </w:r>
      <w:r w:rsidR="00AB0218">
        <w:t xml:space="preserve"> and</w:t>
      </w:r>
      <w:r w:rsidR="005F4303">
        <w:t xml:space="preserve"> setting</w:t>
      </w:r>
      <w:r w:rsidR="00AB0218">
        <w:t xml:space="preserve"> </w:t>
      </w:r>
      <w:r w:rsidR="00377243">
        <w:t xml:space="preserve">vibrational and sound </w:t>
      </w:r>
      <w:r w:rsidR="005F4303">
        <w:t xml:space="preserve">alert </w:t>
      </w:r>
      <w:r w:rsidR="00377243">
        <w:t xml:space="preserve">thresholds. </w:t>
      </w:r>
      <w:r w:rsidR="00FB05F0">
        <w:t xml:space="preserve">Ideally, this would be done during the semester, but the team must account for </w:t>
      </w:r>
      <w:r w:rsidR="00383BD1">
        <w:t>Vanderlande’s business needs first.</w:t>
      </w:r>
    </w:p>
    <w:p w14:paraId="6409D7DB" w14:textId="5425ED2E" w:rsidR="005F4BD9" w:rsidRDefault="005F4BD9" w:rsidP="005F4BD9">
      <w:r>
        <w:tab/>
      </w:r>
      <w:r w:rsidR="00853EB6">
        <w:t>With</w:t>
      </w:r>
      <w:r w:rsidR="001058B5">
        <w:t xml:space="preserve"> the design scope</w:t>
      </w:r>
      <w:r w:rsidR="006033D7">
        <w:t xml:space="preserve"> and initial solutions</w:t>
      </w:r>
      <w:r w:rsidR="001058B5">
        <w:t xml:space="preserve"> </w:t>
      </w:r>
      <w:r w:rsidR="007C6578">
        <w:t>ha</w:t>
      </w:r>
      <w:r w:rsidR="006033D7">
        <w:t>ve</w:t>
      </w:r>
      <w:r w:rsidR="007C6578">
        <w:t xml:space="preserve"> been </w:t>
      </w:r>
      <w:r w:rsidR="001058B5">
        <w:t>defined</w:t>
      </w:r>
      <w:r w:rsidR="00FF347E">
        <w:t xml:space="preserve">, the </w:t>
      </w:r>
      <w:r w:rsidR="00853EB6">
        <w:t>team began</w:t>
      </w:r>
      <w:r w:rsidR="00FF347E">
        <w:t xml:space="preserve"> prototyping and design simulation.</w:t>
      </w:r>
      <w:r w:rsidR="002D5FF6">
        <w:t xml:space="preserve"> The mechanical team </w:t>
      </w:r>
      <w:r w:rsidR="00853EB6">
        <w:t>has</w:t>
      </w:r>
      <w:r w:rsidR="001A5E30">
        <w:t xml:space="preserve"> sourc</w:t>
      </w:r>
      <w:r w:rsidR="00853EB6">
        <w:t>ed</w:t>
      </w:r>
      <w:r w:rsidR="001A5E30">
        <w:t xml:space="preserve"> OEM</w:t>
      </w:r>
      <w:r w:rsidR="00606D8F">
        <w:t xml:space="preserve"> </w:t>
      </w:r>
      <w:r w:rsidR="00765550">
        <w:t xml:space="preserve">parts for the </w:t>
      </w:r>
      <w:r w:rsidR="005C7C78">
        <w:t>propulsion and suspension systems as</w:t>
      </w:r>
      <w:r w:rsidR="008C19B2">
        <w:t xml:space="preserve"> well </w:t>
      </w:r>
      <w:proofErr w:type="spellStart"/>
      <w:r w:rsidR="008C19B2">
        <w:t>design</w:t>
      </w:r>
      <w:r w:rsidR="00AA41AD">
        <w:t>d</w:t>
      </w:r>
      <w:proofErr w:type="spellEnd"/>
      <w:r w:rsidR="008C19B2">
        <w:t xml:space="preserve"> and </w:t>
      </w:r>
      <w:r w:rsidR="00AA41AD">
        <w:t>will</w:t>
      </w:r>
      <w:r w:rsidR="008C19B2">
        <w:t xml:space="preserve"> manufacture the structures of the </w:t>
      </w:r>
      <w:r w:rsidR="008D04F3">
        <w:t>chassis specifically used to house and protect the internal electrical components</w:t>
      </w:r>
      <w:r w:rsidR="002D5FF6">
        <w:t>.</w:t>
      </w:r>
      <w:r w:rsidR="00FF347E">
        <w:t xml:space="preserve"> </w:t>
      </w:r>
      <w:r w:rsidR="00D0437A">
        <w:t>For</w:t>
      </w:r>
      <w:r w:rsidR="00397599">
        <w:t xml:space="preserve"> </w:t>
      </w:r>
      <w:r w:rsidR="000E5573">
        <w:t>embedded systems</w:t>
      </w:r>
      <w:r w:rsidR="00E03D3E">
        <w:t xml:space="preserve"> engineering</w:t>
      </w:r>
      <w:r w:rsidR="000E1C54">
        <w:t>, th</w:t>
      </w:r>
      <w:r w:rsidR="00AA41AD">
        <w:t>e</w:t>
      </w:r>
      <w:r w:rsidR="000E1C54">
        <w:t xml:space="preserve"> </w:t>
      </w:r>
      <w:r w:rsidR="00AA41AD">
        <w:t>prototyping steps included</w:t>
      </w:r>
      <w:r w:rsidR="000E1C54">
        <w:t xml:space="preserve"> breadboarding a simple setup</w:t>
      </w:r>
      <w:r w:rsidR="00960E44">
        <w:t xml:space="preserve"> to control </w:t>
      </w:r>
      <w:r w:rsidR="00CC6AD3">
        <w:t>simple servo and</w:t>
      </w:r>
      <w:r w:rsidR="00960E44">
        <w:t xml:space="preserve"> DC motors</w:t>
      </w:r>
      <w:r w:rsidR="00CC6AD3">
        <w:t xml:space="preserve"> while</w:t>
      </w:r>
      <w:r w:rsidR="00B062EC">
        <w:t xml:space="preserve"> </w:t>
      </w:r>
      <w:r w:rsidR="002C73CC">
        <w:t xml:space="preserve">reading IMU and </w:t>
      </w:r>
      <w:r w:rsidR="0039783C">
        <w:t>camera data</w:t>
      </w:r>
      <w:r w:rsidR="002C73CC">
        <w:t xml:space="preserve">. </w:t>
      </w:r>
      <w:r w:rsidR="0039783C">
        <w:t>The s</w:t>
      </w:r>
      <w:r w:rsidR="002C73CC">
        <w:t>oftware</w:t>
      </w:r>
      <w:r w:rsidR="0039783C">
        <w:t xml:space="preserve"> team </w:t>
      </w:r>
      <w:r w:rsidR="001327E3">
        <w:t>is</w:t>
      </w:r>
      <w:r w:rsidR="0039783C">
        <w:t xml:space="preserve"> creat</w:t>
      </w:r>
      <w:r w:rsidR="001327E3">
        <w:t>ing</w:t>
      </w:r>
      <w:r w:rsidR="0039783C">
        <w:t xml:space="preserve"> </w:t>
      </w:r>
      <w:r w:rsidR="002C73CC">
        <w:t xml:space="preserve">a </w:t>
      </w:r>
      <w:r w:rsidR="00D84F8D">
        <w:t>functional user interface</w:t>
      </w:r>
      <w:r w:rsidR="002D5FF6">
        <w:t xml:space="preserve"> on a Raspberry Pi</w:t>
      </w:r>
      <w:r w:rsidR="00D84F8D">
        <w:t xml:space="preserve"> using to control </w:t>
      </w:r>
      <w:r w:rsidR="0039783C">
        <w:t>the prototype system.</w:t>
      </w:r>
      <w:r w:rsidR="0064026D">
        <w:t xml:space="preserve"> These initial steps </w:t>
      </w:r>
      <w:r w:rsidR="00101AFA">
        <w:t xml:space="preserve">to simulate a final design </w:t>
      </w:r>
      <w:r w:rsidR="00C86AD7">
        <w:t>are</w:t>
      </w:r>
      <w:r w:rsidR="0064026D">
        <w:t xml:space="preserve"> crucial in ensuring the feasibility of the design solution and</w:t>
      </w:r>
      <w:r w:rsidR="00F9513C">
        <w:t xml:space="preserve"> creating initial </w:t>
      </w:r>
      <w:r w:rsidR="00E350BE">
        <w:t>Dia-Bot</w:t>
      </w:r>
      <w:r w:rsidR="00F9513C">
        <w:t xml:space="preserve"> functionality.</w:t>
      </w:r>
    </w:p>
    <w:p w14:paraId="20C6BB5A" w14:textId="671E7A58" w:rsidR="00A065BA" w:rsidRDefault="005F5B2A" w:rsidP="00B12DE2">
      <w:pPr>
        <w:ind w:firstLine="720"/>
      </w:pPr>
      <w:r w:rsidRPr="005F5B2A">
        <w:rPr>
          <w:b/>
          <w:bCs/>
        </w:rPr>
        <w:t xml:space="preserve">Figure </w:t>
      </w:r>
      <w:r w:rsidR="00AE5BA9">
        <w:rPr>
          <w:b/>
          <w:bCs/>
        </w:rPr>
        <w:t>3</w:t>
      </w:r>
      <w:r w:rsidR="00305469">
        <w:rPr>
          <w:b/>
          <w:bCs/>
        </w:rPr>
        <w:t>0</w:t>
      </w:r>
      <w:r>
        <w:t xml:space="preserve"> below</w:t>
      </w:r>
      <w:r w:rsidR="0061749B">
        <w:t xml:space="preserve"> shows the projected timeline for the project.</w:t>
      </w:r>
      <w:r w:rsidR="00B00B06">
        <w:t xml:space="preserve"> </w:t>
      </w:r>
      <w:r w:rsidR="00AA7295">
        <w:t xml:space="preserve">Mechanical </w:t>
      </w:r>
      <w:r w:rsidR="00B00B06">
        <w:t xml:space="preserve">design simulations </w:t>
      </w:r>
      <w:r w:rsidR="00AA7295">
        <w:t>h</w:t>
      </w:r>
      <w:r w:rsidR="0049208A">
        <w:t>ave been</w:t>
      </w:r>
      <w:r w:rsidR="00B00B06">
        <w:t xml:space="preserve"> </w:t>
      </w:r>
      <w:r>
        <w:t>completed</w:t>
      </w:r>
      <w:r w:rsidR="0049208A">
        <w:t xml:space="preserve"> and </w:t>
      </w:r>
      <w:r w:rsidR="000B0218">
        <w:t xml:space="preserve">predict a functional and structurally sound design. The </w:t>
      </w:r>
      <w:r w:rsidR="00B00B06">
        <w:t xml:space="preserve">team </w:t>
      </w:r>
      <w:r w:rsidR="000B0218">
        <w:t xml:space="preserve">has been </w:t>
      </w:r>
      <w:r w:rsidR="000B0218">
        <w:lastRenderedPageBreak/>
        <w:t>sourcing</w:t>
      </w:r>
      <w:r w:rsidR="00B00B06">
        <w:t xml:space="preserve"> materials </w:t>
      </w:r>
      <w:r w:rsidR="00B14EF3">
        <w:t xml:space="preserve">and is in the </w:t>
      </w:r>
      <w:proofErr w:type="spellStart"/>
      <w:r w:rsidR="00B14EF3">
        <w:t>processs</w:t>
      </w:r>
      <w:proofErr w:type="spellEnd"/>
      <w:r w:rsidR="00B14EF3">
        <w:t xml:space="preserve"> of completing production</w:t>
      </w:r>
      <w:r w:rsidR="00101AFA">
        <w:t xml:space="preserve"> of each subsystem</w:t>
      </w:r>
      <w:r w:rsidR="00B14EF3">
        <w:t xml:space="preserve">: </w:t>
      </w:r>
      <w:proofErr w:type="spellStart"/>
      <w:r w:rsidR="006F332A">
        <w:t>movent</w:t>
      </w:r>
      <w:proofErr w:type="spellEnd"/>
      <w:r w:rsidR="006F332A">
        <w:t xml:space="preserve">, enclosure, </w:t>
      </w:r>
      <w:r w:rsidR="00B14EF3">
        <w:t>power, electrical, and software</w:t>
      </w:r>
      <w:r w:rsidR="006F332A">
        <w:t xml:space="preserve">, as described </w:t>
      </w:r>
      <w:proofErr w:type="spellStart"/>
      <w:r w:rsidR="006F332A">
        <w:t>throught</w:t>
      </w:r>
      <w:proofErr w:type="spellEnd"/>
      <w:r w:rsidR="00B00B06">
        <w:t xml:space="preserve"> the </w:t>
      </w:r>
      <w:r w:rsidR="006F332A">
        <w:t>document</w:t>
      </w:r>
      <w:r w:rsidR="00B14EF3">
        <w:t>.</w:t>
      </w:r>
      <w:r>
        <w:t xml:space="preserve"> Finally, the full </w:t>
      </w:r>
      <w:r w:rsidR="00E350BE">
        <w:t>Dia-Bot</w:t>
      </w:r>
      <w:r>
        <w:t xml:space="preserve"> will be assembled and validated</w:t>
      </w:r>
      <w:r w:rsidR="00FF160D">
        <w:t xml:space="preserve"> </w:t>
      </w:r>
      <w:r w:rsidR="00AC1E43">
        <w:t xml:space="preserve">prior to </w:t>
      </w:r>
      <w:r w:rsidR="00FF160D">
        <w:t xml:space="preserve">the Capstone </w:t>
      </w:r>
      <w:r w:rsidR="006F332A">
        <w:t>D</w:t>
      </w:r>
      <w:r w:rsidR="00FF160D">
        <w:t>esign expo.</w:t>
      </w:r>
    </w:p>
    <w:p w14:paraId="586DEC01" w14:textId="0B327A0A" w:rsidR="00F51215" w:rsidRDefault="00CB04BF" w:rsidP="001327E3">
      <w:pPr>
        <w:keepNext/>
        <w:jc w:val="center"/>
      </w:pPr>
      <w:r w:rsidRPr="00CB04BF">
        <w:rPr>
          <w:noProof/>
        </w:rPr>
        <w:drawing>
          <wp:inline distT="0" distB="0" distL="0" distR="0" wp14:anchorId="595BA6F7" wp14:editId="5E22F472">
            <wp:extent cx="5981966" cy="3114805"/>
            <wp:effectExtent l="0" t="0" r="0" b="0"/>
            <wp:docPr id="392899587" name="Picture 39289958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99587" name="Picture 392899587" descr="Timeline&#10;&#10;Description automatically generated"/>
                    <pic:cNvPicPr/>
                  </pic:nvPicPr>
                  <pic:blipFill>
                    <a:blip r:embed="rId64"/>
                    <a:stretch>
                      <a:fillRect/>
                    </a:stretch>
                  </pic:blipFill>
                  <pic:spPr>
                    <a:xfrm>
                      <a:off x="0" y="0"/>
                      <a:ext cx="6003157" cy="3125839"/>
                    </a:xfrm>
                    <a:prstGeom prst="rect">
                      <a:avLst/>
                    </a:prstGeom>
                  </pic:spPr>
                </pic:pic>
              </a:graphicData>
            </a:graphic>
          </wp:inline>
        </w:drawing>
      </w:r>
    </w:p>
    <w:p w14:paraId="3C690083" w14:textId="2A0AA2EE" w:rsidR="005F5B2A" w:rsidRPr="00F51215" w:rsidRDefault="00F51215" w:rsidP="00F51215">
      <w:pPr>
        <w:pStyle w:val="Caption"/>
        <w:jc w:val="center"/>
        <w:rPr>
          <w:i w:val="0"/>
          <w:iCs w:val="0"/>
          <w:color w:val="auto"/>
          <w:sz w:val="22"/>
          <w:szCs w:val="22"/>
        </w:rPr>
      </w:pPr>
      <w:r w:rsidRPr="00F51215">
        <w:rPr>
          <w:b/>
          <w:bCs/>
          <w:i w:val="0"/>
          <w:iCs w:val="0"/>
          <w:color w:val="auto"/>
          <w:sz w:val="22"/>
          <w:szCs w:val="22"/>
        </w:rPr>
        <w:t xml:space="preserve">Figure </w:t>
      </w:r>
      <w:r w:rsidR="00D37C95">
        <w:rPr>
          <w:b/>
          <w:bCs/>
          <w:i w:val="0"/>
          <w:iCs w:val="0"/>
          <w:color w:val="auto"/>
          <w:sz w:val="22"/>
          <w:szCs w:val="22"/>
        </w:rPr>
        <w:t>3</w:t>
      </w:r>
      <w:r w:rsidR="00305469">
        <w:rPr>
          <w:b/>
          <w:bCs/>
          <w:i w:val="0"/>
          <w:iCs w:val="0"/>
          <w:color w:val="auto"/>
          <w:sz w:val="22"/>
          <w:szCs w:val="22"/>
        </w:rPr>
        <w:t>0</w:t>
      </w:r>
      <w:r w:rsidRPr="00F51215">
        <w:rPr>
          <w:b/>
          <w:bCs/>
          <w:i w:val="0"/>
          <w:iCs w:val="0"/>
          <w:color w:val="auto"/>
          <w:sz w:val="22"/>
          <w:szCs w:val="22"/>
        </w:rPr>
        <w:t>:</w:t>
      </w:r>
      <w:r w:rsidRPr="00F51215">
        <w:rPr>
          <w:i w:val="0"/>
          <w:iCs w:val="0"/>
          <w:color w:val="auto"/>
          <w:sz w:val="22"/>
          <w:szCs w:val="22"/>
        </w:rPr>
        <w:t xml:space="preserve"> Project timeline, including design prototyping, feasibility updates, expo tasks, and reports.</w:t>
      </w:r>
    </w:p>
    <w:p w14:paraId="5E883B78" w14:textId="77777777" w:rsidR="005F5B2A" w:rsidRDefault="005F5B2A" w:rsidP="00EA78D6"/>
    <w:p w14:paraId="3F5318E5" w14:textId="63E62B4C" w:rsidR="00EA78D6" w:rsidRDefault="00EA78D6" w:rsidP="00EA78D6">
      <w:r w:rsidRPr="00EA78D6">
        <w:tab/>
        <w:t xml:space="preserve">The team has </w:t>
      </w:r>
      <w:r w:rsidR="006F332A">
        <w:t>held</w:t>
      </w:r>
      <w:r w:rsidRPr="00EA78D6">
        <w:t xml:space="preserve"> weekly</w:t>
      </w:r>
      <w:r w:rsidR="006F332A">
        <w:t xml:space="preserve"> or as-needed</w:t>
      </w:r>
      <w:r w:rsidRPr="00EA78D6">
        <w:t xml:space="preserve"> </w:t>
      </w:r>
      <w:r>
        <w:t xml:space="preserve">update </w:t>
      </w:r>
      <w:r w:rsidRPr="00EA78D6">
        <w:t xml:space="preserve">meetings with Arlo Bromley and Dr. Patrick </w:t>
      </w:r>
      <w:proofErr w:type="spellStart"/>
      <w:r w:rsidRPr="00EA78D6">
        <w:t>Opdenbosch</w:t>
      </w:r>
      <w:proofErr w:type="spellEnd"/>
      <w:r w:rsidRPr="00EA78D6">
        <w:t xml:space="preserve"> of Vanderlande Industries</w:t>
      </w:r>
      <w:r w:rsidR="00B5613A">
        <w:t xml:space="preserve"> conducted via Microsoft Teams</w:t>
      </w:r>
      <w:r>
        <w:t xml:space="preserve">. </w:t>
      </w:r>
      <w:r w:rsidR="00547573">
        <w:t xml:space="preserve">Additional email communication for </w:t>
      </w:r>
      <w:r w:rsidR="00BC03B4">
        <w:t>quicker and more urgent questions has been, and will continue to be, in use.</w:t>
      </w:r>
      <w:r w:rsidR="006A5ACF">
        <w:t xml:space="preserve"> Additionally, the team </w:t>
      </w:r>
      <w:r w:rsidR="00EA58DE">
        <w:t xml:space="preserve">meets in </w:t>
      </w:r>
      <w:r w:rsidR="00331B71">
        <w:t xml:space="preserve">a studio session each week with </w:t>
      </w:r>
      <w:r w:rsidR="00437A32">
        <w:t xml:space="preserve">primary </w:t>
      </w:r>
      <w:r w:rsidR="00D60834">
        <w:t xml:space="preserve">and ME </w:t>
      </w:r>
      <w:r w:rsidR="00437A32">
        <w:t>advisor</w:t>
      </w:r>
      <w:r w:rsidR="00331B71">
        <w:t xml:space="preserve"> Dr.</w:t>
      </w:r>
      <w:r w:rsidR="00535BDE">
        <w:t xml:space="preserve"> </w:t>
      </w:r>
      <w:proofErr w:type="spellStart"/>
      <w:r w:rsidR="00535BDE">
        <w:t>Jianxin</w:t>
      </w:r>
      <w:proofErr w:type="spellEnd"/>
      <w:r w:rsidR="00331B71">
        <w:t xml:space="preserve"> Jiao </w:t>
      </w:r>
      <w:r w:rsidR="00535BDE">
        <w:t xml:space="preserve">and sends weekly update emails to </w:t>
      </w:r>
      <w:r w:rsidR="00B647EA">
        <w:t xml:space="preserve">check in with </w:t>
      </w:r>
      <w:r w:rsidR="00107DE0">
        <w:t xml:space="preserve">Dr. </w:t>
      </w:r>
      <w:r w:rsidR="00B647EA">
        <w:t xml:space="preserve">Whit Smith and Dr. Vijay </w:t>
      </w:r>
      <w:proofErr w:type="spellStart"/>
      <w:r w:rsidR="00B647EA">
        <w:t>Madisetti</w:t>
      </w:r>
      <w:proofErr w:type="spellEnd"/>
      <w:r w:rsidR="00B647EA">
        <w:t xml:space="preserve"> </w:t>
      </w:r>
      <w:r w:rsidR="00D60834">
        <w:t>for</w:t>
      </w:r>
      <w:r w:rsidR="00535BDE">
        <w:t xml:space="preserve"> ECE</w:t>
      </w:r>
      <w:r w:rsidR="00D60834">
        <w:t xml:space="preserve"> advising.</w:t>
      </w:r>
      <w:r w:rsidR="00535BDE">
        <w:t xml:space="preserve"> </w:t>
      </w:r>
    </w:p>
    <w:p w14:paraId="4A27B148" w14:textId="77777777" w:rsidR="00DD5515" w:rsidRDefault="00DD5515" w:rsidP="00DD5515">
      <w:pPr>
        <w:pStyle w:val="CommentText"/>
      </w:pPr>
    </w:p>
    <w:p w14:paraId="052E7938" w14:textId="77777777" w:rsidR="000423E3" w:rsidRDefault="000423E3" w:rsidP="00D258CE"/>
    <w:p w14:paraId="40C92F71" w14:textId="6B8685BF" w:rsidR="00614E67" w:rsidRDefault="00614E67" w:rsidP="00D258CE">
      <w:pPr>
        <w:rPr>
          <w:rFonts w:eastAsiaTheme="minorHAnsi"/>
        </w:rPr>
      </w:pPr>
      <w:r>
        <w:br w:type="page"/>
      </w:r>
    </w:p>
    <w:p w14:paraId="7705D20C" w14:textId="16D05A92" w:rsidR="00014F62" w:rsidRDefault="00614E67" w:rsidP="00277476">
      <w:pPr>
        <w:pStyle w:val="Heading1"/>
      </w:pPr>
      <w:bookmarkStart w:id="17" w:name="_Toc86227238"/>
      <w:r>
        <w:lastRenderedPageBreak/>
        <w:t>References</w:t>
      </w:r>
      <w:r w:rsidR="00D258CE">
        <w:t xml:space="preserve"> / Citations</w:t>
      </w:r>
      <w:bookmarkEnd w:id="17"/>
    </w:p>
    <w:p w14:paraId="21DB4DE6" w14:textId="48748621" w:rsidR="00672178" w:rsidRPr="00672178" w:rsidRDefault="00A227B6" w:rsidP="00672178">
      <w:pPr>
        <w:pStyle w:val="ListParagraph"/>
        <w:numPr>
          <w:ilvl w:val="0"/>
          <w:numId w:val="24"/>
        </w:numPr>
        <w:spacing w:before="100" w:beforeAutospacing="1" w:after="120" w:line="240" w:lineRule="auto"/>
        <w:rPr>
          <w:rFonts w:ascii="Times New Roman" w:hAnsi="Times New Roman"/>
          <w:sz w:val="24"/>
        </w:rPr>
      </w:pPr>
      <w:r w:rsidRPr="00D07B09">
        <w:rPr>
          <w:rFonts w:ascii="Times New Roman" w:hAnsi="Times New Roman"/>
          <w:sz w:val="24"/>
        </w:rPr>
        <w:t xml:space="preserve">“About Vanderlande and acquisitions - Vanderlande industries,” </w:t>
      </w:r>
      <w:r w:rsidRPr="00D07B09">
        <w:rPr>
          <w:rFonts w:ascii="Times New Roman" w:hAnsi="Times New Roman"/>
          <w:i/>
          <w:iCs/>
          <w:sz w:val="24"/>
        </w:rPr>
        <w:t>Vanderlande</w:t>
      </w:r>
      <w:r w:rsidRPr="00D07B09">
        <w:rPr>
          <w:rFonts w:ascii="Times New Roman" w:hAnsi="Times New Roman"/>
          <w:sz w:val="24"/>
        </w:rPr>
        <w:t>, 21-Jul-2021. [Online]. Available: https://www.vanderlande.com/about-vanderlande/. [Accessed: 2</w:t>
      </w:r>
      <w:r>
        <w:rPr>
          <w:rFonts w:ascii="Times New Roman" w:hAnsi="Times New Roman"/>
          <w:sz w:val="24"/>
        </w:rPr>
        <w:t>6</w:t>
      </w:r>
      <w:r w:rsidRPr="00D07B09">
        <w:rPr>
          <w:rFonts w:ascii="Times New Roman" w:hAnsi="Times New Roman"/>
          <w:sz w:val="24"/>
        </w:rPr>
        <w:t xml:space="preserve">-Sep-2021]. </w:t>
      </w:r>
    </w:p>
    <w:p w14:paraId="78AC51A2" w14:textId="05C4B15C" w:rsidR="00672178" w:rsidRDefault="00672178" w:rsidP="00E31261">
      <w:pPr>
        <w:pStyle w:val="NormalWeb"/>
        <w:numPr>
          <w:ilvl w:val="0"/>
          <w:numId w:val="24"/>
        </w:numPr>
        <w:spacing w:after="120" w:afterAutospacing="0"/>
      </w:pPr>
      <w:r w:rsidRPr="00672178">
        <w:t>“</w:t>
      </w:r>
      <w:proofErr w:type="spellStart"/>
      <w:r w:rsidRPr="00672178">
        <w:t>Robotyka</w:t>
      </w:r>
      <w:proofErr w:type="spellEnd"/>
      <w:r w:rsidRPr="00672178">
        <w:t xml:space="preserve"> </w:t>
      </w:r>
      <w:proofErr w:type="spellStart"/>
      <w:r w:rsidRPr="00672178">
        <w:t>Może</w:t>
      </w:r>
      <w:proofErr w:type="spellEnd"/>
      <w:r w:rsidRPr="00672178">
        <w:t xml:space="preserve"> </w:t>
      </w:r>
      <w:proofErr w:type="spellStart"/>
      <w:r w:rsidRPr="00672178">
        <w:t>Być</w:t>
      </w:r>
      <w:proofErr w:type="spellEnd"/>
      <w:r w:rsidRPr="00672178">
        <w:t xml:space="preserve"> </w:t>
      </w:r>
      <w:proofErr w:type="spellStart"/>
      <w:r w:rsidRPr="00672178">
        <w:t>prostsza</w:t>
      </w:r>
      <w:proofErr w:type="spellEnd"/>
      <w:r w:rsidRPr="00672178">
        <w:t xml:space="preserve"> z PRODUKTAMI HUSARION,” </w:t>
      </w:r>
      <w:r w:rsidRPr="00672178">
        <w:rPr>
          <w:i/>
          <w:iCs/>
        </w:rPr>
        <w:t>FORBOT</w:t>
      </w:r>
      <w:r w:rsidRPr="00672178">
        <w:t>, 04-Aug-2017. [Online]. Available: https://forbot.pl/blog/robotyka-moze-byc-prostsza-z-produktami-husarion-id21590. [Accessed: 26-Sep-2021].</w:t>
      </w:r>
    </w:p>
    <w:p w14:paraId="0AD89B14" w14:textId="394A7662" w:rsidR="008912A1" w:rsidRDefault="008912A1" w:rsidP="00E31261">
      <w:pPr>
        <w:pStyle w:val="NormalWeb"/>
        <w:numPr>
          <w:ilvl w:val="0"/>
          <w:numId w:val="24"/>
        </w:numPr>
        <w:spacing w:after="120" w:afterAutospacing="0"/>
      </w:pPr>
      <w:r>
        <w:t xml:space="preserve">“Standard Test Method for </w:t>
      </w:r>
      <w:proofErr w:type="spellStart"/>
      <w:r>
        <w:t>Evauating</w:t>
      </w:r>
      <w:proofErr w:type="spellEnd"/>
      <w:r>
        <w:t xml:space="preserve"> Response Robot Sensing: Visual Acuity</w:t>
      </w:r>
      <w:r w:rsidR="002867BB">
        <w:t>,</w:t>
      </w:r>
      <w:proofErr w:type="gramStart"/>
      <w:r w:rsidR="002867BB">
        <w:t xml:space="preserve">’  </w:t>
      </w:r>
      <w:r w:rsidR="002867BB">
        <w:rPr>
          <w:i/>
          <w:iCs/>
        </w:rPr>
        <w:t>ASTM</w:t>
      </w:r>
      <w:proofErr w:type="gramEnd"/>
      <w:r w:rsidR="002867BB">
        <w:rPr>
          <w:i/>
          <w:iCs/>
        </w:rPr>
        <w:t xml:space="preserve"> Compass</w:t>
      </w:r>
      <w:r w:rsidR="00232B5A">
        <w:t xml:space="preserve">, </w:t>
      </w:r>
      <w:r w:rsidR="0017784C">
        <w:t>01-Sep-2017</w:t>
      </w:r>
      <w:r w:rsidR="00232B5A">
        <w:rPr>
          <w:i/>
          <w:iCs/>
        </w:rPr>
        <w:t xml:space="preserve"> </w:t>
      </w:r>
      <w:r w:rsidR="00232B5A">
        <w:t xml:space="preserve">[Online]. </w:t>
      </w:r>
      <w:r w:rsidR="0017784C">
        <w:t xml:space="preserve">Available: </w:t>
      </w:r>
      <w:hyperlink r:id="rId65" w:history="1">
        <w:r w:rsidR="00AC3DD5" w:rsidRPr="00864DB0">
          <w:rPr>
            <w:rStyle w:val="Hyperlink"/>
            <w:color w:val="auto"/>
            <w:u w:val="none"/>
          </w:rPr>
          <w:t>https://compass.astm.org/document/?contentcode=ASTM%7CE2566-17A%7Cen-US</w:t>
        </w:r>
      </w:hyperlink>
      <w:r w:rsidR="00AC3DD5">
        <w:t xml:space="preserve"> [Accessed: </w:t>
      </w:r>
      <w:r w:rsidR="00A14092">
        <w:t>26</w:t>
      </w:r>
      <w:r w:rsidR="00AC3DD5">
        <w:t>-Sep-2021]</w:t>
      </w:r>
    </w:p>
    <w:p w14:paraId="7E943809" w14:textId="43191203" w:rsidR="00A14092" w:rsidRDefault="00A14092" w:rsidP="00E31261">
      <w:pPr>
        <w:pStyle w:val="NormalWeb"/>
        <w:numPr>
          <w:ilvl w:val="0"/>
          <w:numId w:val="24"/>
        </w:numPr>
        <w:spacing w:after="120" w:afterAutospacing="0"/>
      </w:pPr>
      <w:r>
        <w:t xml:space="preserve">“Standard Test Method for </w:t>
      </w:r>
      <w:proofErr w:type="spellStart"/>
      <w:r>
        <w:t>Evauating</w:t>
      </w:r>
      <w:proofErr w:type="spellEnd"/>
      <w:r>
        <w:t xml:space="preserve"> Response Robot </w:t>
      </w:r>
      <w:r w:rsidR="00BA6226">
        <w:t>Mobility Using Variable Hurdle Obstacles</w:t>
      </w:r>
      <w:r>
        <w:t>,</w:t>
      </w:r>
      <w:proofErr w:type="gramStart"/>
      <w:r>
        <w:t xml:space="preserve">’  </w:t>
      </w:r>
      <w:r>
        <w:rPr>
          <w:i/>
          <w:iCs/>
        </w:rPr>
        <w:t>ASTM</w:t>
      </w:r>
      <w:proofErr w:type="gramEnd"/>
      <w:r>
        <w:rPr>
          <w:i/>
          <w:iCs/>
        </w:rPr>
        <w:t xml:space="preserve"> Compass</w:t>
      </w:r>
      <w:r>
        <w:t>, 01-</w:t>
      </w:r>
      <w:r w:rsidR="00BA6226">
        <w:t>Mar-2021</w:t>
      </w:r>
      <w:r>
        <w:rPr>
          <w:i/>
          <w:iCs/>
        </w:rPr>
        <w:t xml:space="preserve"> </w:t>
      </w:r>
      <w:r>
        <w:t xml:space="preserve">[Online]. Available: </w:t>
      </w:r>
      <w:r w:rsidR="00390F7A" w:rsidRPr="00390F7A">
        <w:t xml:space="preserve">https://compass.astm.org/document/?contentcode=ASTM%7CE2802_E2802M-21E01%7Cen-US </w:t>
      </w:r>
      <w:r>
        <w:t>[Accessed: 26-Sep-2021]</w:t>
      </w:r>
    </w:p>
    <w:p w14:paraId="7FF895B5" w14:textId="424ED645" w:rsidR="00A14092" w:rsidRDefault="00A14092" w:rsidP="00E31261">
      <w:pPr>
        <w:pStyle w:val="NormalWeb"/>
        <w:numPr>
          <w:ilvl w:val="0"/>
          <w:numId w:val="24"/>
        </w:numPr>
        <w:spacing w:after="120" w:afterAutospacing="0"/>
      </w:pPr>
      <w:r>
        <w:t xml:space="preserve">“Standard Test Method for </w:t>
      </w:r>
      <w:r w:rsidR="00390F7A" w:rsidRPr="00390F7A">
        <w:t>Evaluating</w:t>
      </w:r>
      <w:r>
        <w:t xml:space="preserve"> Response Robot </w:t>
      </w:r>
      <w:r w:rsidR="00390F7A" w:rsidRPr="00390F7A">
        <w:t>Radio Communications Line-of-Sight Range</w:t>
      </w:r>
      <w:r>
        <w:t>,</w:t>
      </w:r>
      <w:proofErr w:type="gramStart"/>
      <w:r>
        <w:t xml:space="preserve">’  </w:t>
      </w:r>
      <w:r>
        <w:rPr>
          <w:i/>
          <w:iCs/>
        </w:rPr>
        <w:t>ASTM</w:t>
      </w:r>
      <w:proofErr w:type="gramEnd"/>
      <w:r>
        <w:rPr>
          <w:i/>
          <w:iCs/>
        </w:rPr>
        <w:t xml:space="preserve"> Compass</w:t>
      </w:r>
      <w:r>
        <w:t>, 01-</w:t>
      </w:r>
      <w:r w:rsidR="00864DB0">
        <w:t>Jan</w:t>
      </w:r>
      <w:r>
        <w:t>-20</w:t>
      </w:r>
      <w:r w:rsidR="00864DB0">
        <w:t>21</w:t>
      </w:r>
      <w:r>
        <w:rPr>
          <w:i/>
          <w:iCs/>
        </w:rPr>
        <w:t xml:space="preserve"> </w:t>
      </w:r>
      <w:r>
        <w:t xml:space="preserve">[Online]. Available: </w:t>
      </w:r>
      <w:r w:rsidR="00864DB0" w:rsidRPr="00864DB0">
        <w:t xml:space="preserve">https://compass.astm.org/document/?contentcode=ASTM%7CE2854_E2854M-21%7Cen-US </w:t>
      </w:r>
      <w:r>
        <w:t>[Accessed: 26-Sep-2021]</w:t>
      </w:r>
    </w:p>
    <w:p w14:paraId="7880D6EC" w14:textId="5D75CA23" w:rsidR="00D258CE" w:rsidRDefault="001D1F38" w:rsidP="00E31261">
      <w:pPr>
        <w:pStyle w:val="NormalWeb"/>
        <w:numPr>
          <w:ilvl w:val="0"/>
          <w:numId w:val="24"/>
        </w:numPr>
        <w:spacing w:after="120" w:afterAutospacing="0"/>
      </w:pPr>
      <w:r>
        <w:t xml:space="preserve">“Wheels vs tracks: Advantages and disadvantages,” </w:t>
      </w:r>
      <w:r>
        <w:rPr>
          <w:i/>
          <w:iCs/>
        </w:rPr>
        <w:t xml:space="preserve">Lite </w:t>
      </w:r>
      <w:proofErr w:type="spellStart"/>
      <w:r>
        <w:rPr>
          <w:i/>
          <w:iCs/>
        </w:rPr>
        <w:t>Trax</w:t>
      </w:r>
      <w:proofErr w:type="spellEnd"/>
      <w:r>
        <w:t>, 01-Mar-2018. [Online]. Available: https://litetrax.com/wheels-vs-tracks-advantages-disadvantages/. [Accessed: 2</w:t>
      </w:r>
      <w:r w:rsidR="00D07B09">
        <w:t>6</w:t>
      </w:r>
      <w:r>
        <w:t>-Sep-2021].</w:t>
      </w:r>
    </w:p>
    <w:p w14:paraId="10462609" w14:textId="666A9E36" w:rsidR="00D258CE" w:rsidRDefault="00627357" w:rsidP="00672178">
      <w:pPr>
        <w:pStyle w:val="NormalWeb"/>
        <w:numPr>
          <w:ilvl w:val="0"/>
          <w:numId w:val="24"/>
        </w:numPr>
        <w:spacing w:after="120" w:afterAutospacing="0"/>
      </w:pPr>
      <w:r w:rsidRPr="00627357">
        <w:t xml:space="preserve">J. Arellano, “Bluetooth vs. Wi-Fi for IOT: Which is </w:t>
      </w:r>
      <w:proofErr w:type="gramStart"/>
      <w:r w:rsidRPr="00627357">
        <w:t>better?,</w:t>
      </w:r>
      <w:proofErr w:type="gramEnd"/>
      <w:r w:rsidRPr="00627357">
        <w:t xml:space="preserve">” </w:t>
      </w:r>
      <w:r w:rsidRPr="00627357">
        <w:rPr>
          <w:i/>
          <w:iCs/>
        </w:rPr>
        <w:t>Very Possible</w:t>
      </w:r>
      <w:r w:rsidRPr="00627357">
        <w:t xml:space="preserve">, 19-Jul-2021. </w:t>
      </w:r>
      <w:r w:rsidR="006B7B89" w:rsidRPr="00E31261">
        <w:t>[Online]. Available: https://</w:t>
      </w:r>
      <w:r w:rsidRPr="00627357">
        <w:t>www.verypossible</w:t>
      </w:r>
      <w:r w:rsidR="006B7B89" w:rsidRPr="00E31261">
        <w:t>.com/</w:t>
      </w:r>
      <w:r w:rsidRPr="00627357">
        <w:t>insights/bluetooth-vs.-wi-fi-for-iot-which-is-better.</w:t>
      </w:r>
      <w:r w:rsidR="006B7B89" w:rsidRPr="00E31261">
        <w:t xml:space="preserve"> [Accessed: </w:t>
      </w:r>
      <w:r w:rsidRPr="00627357">
        <w:t>26-Oct</w:t>
      </w:r>
      <w:r w:rsidR="006B7B89" w:rsidRPr="00E31261">
        <w:t>-2021].</w:t>
      </w:r>
      <w:r w:rsidRPr="00627357">
        <w:t xml:space="preserve"> </w:t>
      </w:r>
    </w:p>
    <w:p w14:paraId="1CD4A1C2" w14:textId="22BC6108" w:rsidR="00614E67" w:rsidRDefault="00627357" w:rsidP="2C7A6BC5">
      <w:pPr>
        <w:pStyle w:val="NormalWeb"/>
        <w:numPr>
          <w:ilvl w:val="0"/>
          <w:numId w:val="24"/>
        </w:numPr>
        <w:spacing w:after="120" w:afterAutospacing="0"/>
        <w:rPr>
          <w:rFonts w:eastAsiaTheme="minorHAnsi"/>
        </w:rPr>
      </w:pPr>
      <w:r w:rsidRPr="00627357">
        <w:t>“</w:t>
      </w:r>
      <w:proofErr w:type="spellStart"/>
      <w:r w:rsidRPr="00627357">
        <w:t>RaspberryPi</w:t>
      </w:r>
      <w:proofErr w:type="spellEnd"/>
      <w:r w:rsidRPr="00627357">
        <w:t xml:space="preserve"> models comparison: Comparison tables,” </w:t>
      </w:r>
      <w:proofErr w:type="spellStart"/>
      <w:r w:rsidRPr="00627357">
        <w:rPr>
          <w:i/>
          <w:iCs/>
        </w:rPr>
        <w:t>SocialCompare</w:t>
      </w:r>
      <w:proofErr w:type="spellEnd"/>
      <w:r w:rsidRPr="00627357">
        <w:t>, 05-Sep-2021. [Online]. Available: https://socialcompare.com/en/comparison/raspberrypi-models-comparison. [Accessed: 23-Sep-2021].</w:t>
      </w:r>
    </w:p>
    <w:p w14:paraId="7DEDF72F" w14:textId="4FA90FA5" w:rsidR="0DD98BBC" w:rsidRDefault="0DD98BBC" w:rsidP="2C7A6BC5">
      <w:pPr>
        <w:pStyle w:val="NormalWeb"/>
        <w:numPr>
          <w:ilvl w:val="0"/>
          <w:numId w:val="24"/>
        </w:numPr>
        <w:spacing w:after="120" w:afterAutospacing="0"/>
        <w:rPr>
          <w:rFonts w:asciiTheme="minorHAnsi" w:eastAsiaTheme="minorEastAsia" w:hAnsiTheme="minorHAnsi" w:cstheme="minorBidi"/>
        </w:rPr>
      </w:pPr>
      <w:r w:rsidRPr="7B3F4545">
        <w:t xml:space="preserve">J. Palmisano “Actuators - DC Motors Tutorial,” </w:t>
      </w:r>
      <w:r w:rsidRPr="3EDA947C">
        <w:rPr>
          <w:i/>
          <w:iCs/>
        </w:rPr>
        <w:t>Society of Robots</w:t>
      </w:r>
      <w:r w:rsidRPr="3EDA947C">
        <w:t>, 2014.</w:t>
      </w:r>
      <w:r w:rsidRPr="4479C243">
        <w:t xml:space="preserve"> [Online</w:t>
      </w:r>
      <w:r w:rsidR="5F7963AC" w:rsidRPr="4479C243">
        <w:t xml:space="preserve">]. Available: </w:t>
      </w:r>
      <w:hyperlink r:id="rId66">
        <w:r w:rsidR="5F7963AC" w:rsidRPr="77BDD869">
          <w:rPr>
            <w:rStyle w:val="Hyperlink"/>
            <w:color w:val="auto"/>
            <w:u w:val="none"/>
          </w:rPr>
          <w:t>https://www.societyofrobots.com/actuators_dcmotors.shtml</w:t>
        </w:r>
      </w:hyperlink>
      <w:r w:rsidR="5F7963AC" w:rsidRPr="4479C243">
        <w:t xml:space="preserve">. [Accessed </w:t>
      </w:r>
      <w:r w:rsidR="5F7963AC" w:rsidRPr="77BDD869">
        <w:t>20-Oct-2021].</w:t>
      </w:r>
    </w:p>
    <w:p w14:paraId="6C1D3D46" w14:textId="459F5682" w:rsidR="00614E67" w:rsidRDefault="00614E67" w:rsidP="00277476">
      <w:pPr>
        <w:pStyle w:val="Heading1"/>
      </w:pPr>
      <w:bookmarkStart w:id="18" w:name="_Toc86227239"/>
      <w:r>
        <w:t>Appendices</w:t>
      </w:r>
      <w:bookmarkEnd w:id="18"/>
    </w:p>
    <w:p w14:paraId="0CC68522" w14:textId="2C048988" w:rsidR="0020237E" w:rsidRPr="0020237E" w:rsidRDefault="0020237E" w:rsidP="0020237E"/>
    <w:sectPr w:rsidR="0020237E" w:rsidRPr="0020237E" w:rsidSect="007C2360">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Catherine Kasper" w:date="2021-10-29T13:59:00Z" w:initials="CK">
    <w:p w14:paraId="6441CB38" w14:textId="2353009F" w:rsidR="009A3966" w:rsidRPr="00DE4BB6" w:rsidRDefault="009A3966" w:rsidP="00DE4BB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41CB3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A6EC" w16cex:dateUtc="2021-10-29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41CB38" w16cid:durableId="2526A6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CADCF" w14:textId="77777777" w:rsidR="00DE069A" w:rsidRDefault="00DE069A" w:rsidP="007C2360">
      <w:pPr>
        <w:spacing w:line="240" w:lineRule="auto"/>
      </w:pPr>
      <w:r>
        <w:separator/>
      </w:r>
    </w:p>
  </w:endnote>
  <w:endnote w:type="continuationSeparator" w:id="0">
    <w:p w14:paraId="690C17B7" w14:textId="77777777" w:rsidR="00DE069A" w:rsidRDefault="00DE069A" w:rsidP="007C2360">
      <w:pPr>
        <w:spacing w:line="240" w:lineRule="auto"/>
      </w:pPr>
      <w:r>
        <w:continuationSeparator/>
      </w:r>
    </w:p>
  </w:endnote>
  <w:endnote w:type="continuationNotice" w:id="1">
    <w:p w14:paraId="05C53F60" w14:textId="77777777" w:rsidR="00DE069A" w:rsidRDefault="00DE069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9391815"/>
      <w:docPartObj>
        <w:docPartGallery w:val="Page Numbers (Bottom of Page)"/>
        <w:docPartUnique/>
      </w:docPartObj>
    </w:sdtPr>
    <w:sdtEndPr>
      <w:rPr>
        <w:rStyle w:val="PageNumber"/>
      </w:rPr>
    </w:sdtEndPr>
    <w:sdtContent>
      <w:p w14:paraId="09F6961B" w14:textId="34CA17BD" w:rsidR="007C2360" w:rsidRDefault="007C2360" w:rsidP="004112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114E53" w14:textId="77777777" w:rsidR="007C2360" w:rsidRDefault="007C2360" w:rsidP="007C23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6982545"/>
      <w:docPartObj>
        <w:docPartGallery w:val="Page Numbers (Bottom of Page)"/>
        <w:docPartUnique/>
      </w:docPartObj>
    </w:sdtPr>
    <w:sdtEndPr>
      <w:rPr>
        <w:rStyle w:val="PageNumber"/>
      </w:rPr>
    </w:sdtEndPr>
    <w:sdtContent>
      <w:p w14:paraId="699DD4F1" w14:textId="68F10DDC" w:rsidR="007C2360" w:rsidRDefault="007C2360" w:rsidP="004112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8B35DB" w14:textId="77777777" w:rsidR="007C2360" w:rsidRDefault="007C2360" w:rsidP="007C23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3DD44" w14:textId="77777777" w:rsidR="00DE069A" w:rsidRDefault="00DE069A" w:rsidP="007C2360">
      <w:pPr>
        <w:spacing w:line="240" w:lineRule="auto"/>
      </w:pPr>
      <w:r>
        <w:separator/>
      </w:r>
    </w:p>
  </w:footnote>
  <w:footnote w:type="continuationSeparator" w:id="0">
    <w:p w14:paraId="2698A4C3" w14:textId="77777777" w:rsidR="00DE069A" w:rsidRDefault="00DE069A" w:rsidP="007C2360">
      <w:pPr>
        <w:spacing w:line="240" w:lineRule="auto"/>
      </w:pPr>
      <w:r>
        <w:continuationSeparator/>
      </w:r>
    </w:p>
  </w:footnote>
  <w:footnote w:type="continuationNotice" w:id="1">
    <w:p w14:paraId="1313B25E" w14:textId="77777777" w:rsidR="00DE069A" w:rsidRDefault="00DE069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270B"/>
    <w:multiLevelType w:val="hybridMultilevel"/>
    <w:tmpl w:val="FFFFFFFF"/>
    <w:lvl w:ilvl="0" w:tplc="F34680D6">
      <w:numFmt w:val="bullet"/>
      <w:lvlText w:val=""/>
      <w:lvlJc w:val="left"/>
      <w:pPr>
        <w:ind w:left="720" w:hanging="360"/>
      </w:pPr>
      <w:rPr>
        <w:rFonts w:ascii="Wingdings" w:hAnsi="Wingdings" w:hint="default"/>
      </w:rPr>
    </w:lvl>
    <w:lvl w:ilvl="1" w:tplc="0FF0E0F8">
      <w:start w:val="1"/>
      <w:numFmt w:val="bullet"/>
      <w:lvlText w:val="o"/>
      <w:lvlJc w:val="left"/>
      <w:pPr>
        <w:ind w:left="1440" w:hanging="360"/>
      </w:pPr>
      <w:rPr>
        <w:rFonts w:ascii="Courier New" w:hAnsi="Courier New" w:hint="default"/>
      </w:rPr>
    </w:lvl>
    <w:lvl w:ilvl="2" w:tplc="2D5CA688">
      <w:start w:val="1"/>
      <w:numFmt w:val="bullet"/>
      <w:lvlText w:val=""/>
      <w:lvlJc w:val="left"/>
      <w:pPr>
        <w:ind w:left="2160" w:hanging="360"/>
      </w:pPr>
      <w:rPr>
        <w:rFonts w:ascii="Wingdings" w:hAnsi="Wingdings" w:hint="default"/>
      </w:rPr>
    </w:lvl>
    <w:lvl w:ilvl="3" w:tplc="3432D40E">
      <w:start w:val="1"/>
      <w:numFmt w:val="bullet"/>
      <w:lvlText w:val=""/>
      <w:lvlJc w:val="left"/>
      <w:pPr>
        <w:ind w:left="2880" w:hanging="360"/>
      </w:pPr>
      <w:rPr>
        <w:rFonts w:ascii="Symbol" w:hAnsi="Symbol" w:hint="default"/>
      </w:rPr>
    </w:lvl>
    <w:lvl w:ilvl="4" w:tplc="D324B0D2">
      <w:start w:val="1"/>
      <w:numFmt w:val="bullet"/>
      <w:lvlText w:val="o"/>
      <w:lvlJc w:val="left"/>
      <w:pPr>
        <w:ind w:left="3600" w:hanging="360"/>
      </w:pPr>
      <w:rPr>
        <w:rFonts w:ascii="Courier New" w:hAnsi="Courier New" w:hint="default"/>
      </w:rPr>
    </w:lvl>
    <w:lvl w:ilvl="5" w:tplc="F66C3D12">
      <w:start w:val="1"/>
      <w:numFmt w:val="bullet"/>
      <w:lvlText w:val=""/>
      <w:lvlJc w:val="left"/>
      <w:pPr>
        <w:ind w:left="4320" w:hanging="360"/>
      </w:pPr>
      <w:rPr>
        <w:rFonts w:ascii="Wingdings" w:hAnsi="Wingdings" w:hint="default"/>
      </w:rPr>
    </w:lvl>
    <w:lvl w:ilvl="6" w:tplc="36C8F860">
      <w:start w:val="1"/>
      <w:numFmt w:val="bullet"/>
      <w:lvlText w:val=""/>
      <w:lvlJc w:val="left"/>
      <w:pPr>
        <w:ind w:left="5040" w:hanging="360"/>
      </w:pPr>
      <w:rPr>
        <w:rFonts w:ascii="Symbol" w:hAnsi="Symbol" w:hint="default"/>
      </w:rPr>
    </w:lvl>
    <w:lvl w:ilvl="7" w:tplc="FDAE815E">
      <w:start w:val="1"/>
      <w:numFmt w:val="bullet"/>
      <w:lvlText w:val="o"/>
      <w:lvlJc w:val="left"/>
      <w:pPr>
        <w:ind w:left="5760" w:hanging="360"/>
      </w:pPr>
      <w:rPr>
        <w:rFonts w:ascii="Courier New" w:hAnsi="Courier New" w:hint="default"/>
      </w:rPr>
    </w:lvl>
    <w:lvl w:ilvl="8" w:tplc="5096DDDE">
      <w:start w:val="1"/>
      <w:numFmt w:val="bullet"/>
      <w:lvlText w:val=""/>
      <w:lvlJc w:val="left"/>
      <w:pPr>
        <w:ind w:left="6480" w:hanging="360"/>
      </w:pPr>
      <w:rPr>
        <w:rFonts w:ascii="Wingdings" w:hAnsi="Wingdings" w:hint="default"/>
      </w:rPr>
    </w:lvl>
  </w:abstractNum>
  <w:abstractNum w:abstractNumId="1" w15:restartNumberingAfterBreak="0">
    <w:nsid w:val="0EA804C7"/>
    <w:multiLevelType w:val="hybridMultilevel"/>
    <w:tmpl w:val="F56CC724"/>
    <w:lvl w:ilvl="0" w:tplc="2ECC9E8C">
      <w:start w:val="1"/>
      <w:numFmt w:val="bullet"/>
      <w:lvlText w:val=""/>
      <w:lvlJc w:val="left"/>
      <w:pPr>
        <w:tabs>
          <w:tab w:val="num" w:pos="720"/>
        </w:tabs>
        <w:ind w:left="720" w:hanging="360"/>
      </w:pPr>
      <w:rPr>
        <w:rFonts w:ascii="Wingdings" w:hAnsi="Wingdings" w:hint="default"/>
      </w:rPr>
    </w:lvl>
    <w:lvl w:ilvl="1" w:tplc="0AB89078" w:tentative="1">
      <w:start w:val="1"/>
      <w:numFmt w:val="bullet"/>
      <w:lvlText w:val=""/>
      <w:lvlJc w:val="left"/>
      <w:pPr>
        <w:tabs>
          <w:tab w:val="num" w:pos="1440"/>
        </w:tabs>
        <w:ind w:left="1440" w:hanging="360"/>
      </w:pPr>
      <w:rPr>
        <w:rFonts w:ascii="Wingdings" w:hAnsi="Wingdings" w:hint="default"/>
      </w:rPr>
    </w:lvl>
    <w:lvl w:ilvl="2" w:tplc="DD721856" w:tentative="1">
      <w:start w:val="1"/>
      <w:numFmt w:val="bullet"/>
      <w:lvlText w:val=""/>
      <w:lvlJc w:val="left"/>
      <w:pPr>
        <w:tabs>
          <w:tab w:val="num" w:pos="2160"/>
        </w:tabs>
        <w:ind w:left="2160" w:hanging="360"/>
      </w:pPr>
      <w:rPr>
        <w:rFonts w:ascii="Wingdings" w:hAnsi="Wingdings" w:hint="default"/>
      </w:rPr>
    </w:lvl>
    <w:lvl w:ilvl="3" w:tplc="0F5EDBE8" w:tentative="1">
      <w:start w:val="1"/>
      <w:numFmt w:val="bullet"/>
      <w:lvlText w:val=""/>
      <w:lvlJc w:val="left"/>
      <w:pPr>
        <w:tabs>
          <w:tab w:val="num" w:pos="2880"/>
        </w:tabs>
        <w:ind w:left="2880" w:hanging="360"/>
      </w:pPr>
      <w:rPr>
        <w:rFonts w:ascii="Wingdings" w:hAnsi="Wingdings" w:hint="default"/>
      </w:rPr>
    </w:lvl>
    <w:lvl w:ilvl="4" w:tplc="EC7258B8" w:tentative="1">
      <w:start w:val="1"/>
      <w:numFmt w:val="bullet"/>
      <w:lvlText w:val=""/>
      <w:lvlJc w:val="left"/>
      <w:pPr>
        <w:tabs>
          <w:tab w:val="num" w:pos="3600"/>
        </w:tabs>
        <w:ind w:left="3600" w:hanging="360"/>
      </w:pPr>
      <w:rPr>
        <w:rFonts w:ascii="Wingdings" w:hAnsi="Wingdings" w:hint="default"/>
      </w:rPr>
    </w:lvl>
    <w:lvl w:ilvl="5" w:tplc="0734A208" w:tentative="1">
      <w:start w:val="1"/>
      <w:numFmt w:val="bullet"/>
      <w:lvlText w:val=""/>
      <w:lvlJc w:val="left"/>
      <w:pPr>
        <w:tabs>
          <w:tab w:val="num" w:pos="4320"/>
        </w:tabs>
        <w:ind w:left="4320" w:hanging="360"/>
      </w:pPr>
      <w:rPr>
        <w:rFonts w:ascii="Wingdings" w:hAnsi="Wingdings" w:hint="default"/>
      </w:rPr>
    </w:lvl>
    <w:lvl w:ilvl="6" w:tplc="8F0A0838" w:tentative="1">
      <w:start w:val="1"/>
      <w:numFmt w:val="bullet"/>
      <w:lvlText w:val=""/>
      <w:lvlJc w:val="left"/>
      <w:pPr>
        <w:tabs>
          <w:tab w:val="num" w:pos="5040"/>
        </w:tabs>
        <w:ind w:left="5040" w:hanging="360"/>
      </w:pPr>
      <w:rPr>
        <w:rFonts w:ascii="Wingdings" w:hAnsi="Wingdings" w:hint="default"/>
      </w:rPr>
    </w:lvl>
    <w:lvl w:ilvl="7" w:tplc="AED01454" w:tentative="1">
      <w:start w:val="1"/>
      <w:numFmt w:val="bullet"/>
      <w:lvlText w:val=""/>
      <w:lvlJc w:val="left"/>
      <w:pPr>
        <w:tabs>
          <w:tab w:val="num" w:pos="5760"/>
        </w:tabs>
        <w:ind w:left="5760" w:hanging="360"/>
      </w:pPr>
      <w:rPr>
        <w:rFonts w:ascii="Wingdings" w:hAnsi="Wingdings" w:hint="default"/>
      </w:rPr>
    </w:lvl>
    <w:lvl w:ilvl="8" w:tplc="1AAC991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614E59"/>
    <w:multiLevelType w:val="hybridMultilevel"/>
    <w:tmpl w:val="0D4C6B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07696"/>
    <w:multiLevelType w:val="hybridMultilevel"/>
    <w:tmpl w:val="BB320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61217"/>
    <w:multiLevelType w:val="hybridMultilevel"/>
    <w:tmpl w:val="4BF66980"/>
    <w:lvl w:ilvl="0" w:tplc="B25A9368">
      <w:start w:val="1"/>
      <w:numFmt w:val="bullet"/>
      <w:lvlText w:val=""/>
      <w:lvlJc w:val="left"/>
      <w:pPr>
        <w:tabs>
          <w:tab w:val="num" w:pos="720"/>
        </w:tabs>
        <w:ind w:left="720" w:hanging="360"/>
      </w:pPr>
      <w:rPr>
        <w:rFonts w:ascii="Wingdings" w:hAnsi="Wingdings" w:hint="default"/>
      </w:rPr>
    </w:lvl>
    <w:lvl w:ilvl="1" w:tplc="A37A1EBA" w:tentative="1">
      <w:start w:val="1"/>
      <w:numFmt w:val="bullet"/>
      <w:lvlText w:val=""/>
      <w:lvlJc w:val="left"/>
      <w:pPr>
        <w:tabs>
          <w:tab w:val="num" w:pos="1440"/>
        </w:tabs>
        <w:ind w:left="1440" w:hanging="360"/>
      </w:pPr>
      <w:rPr>
        <w:rFonts w:ascii="Wingdings" w:hAnsi="Wingdings" w:hint="default"/>
      </w:rPr>
    </w:lvl>
    <w:lvl w:ilvl="2" w:tplc="3AECB8F2" w:tentative="1">
      <w:start w:val="1"/>
      <w:numFmt w:val="bullet"/>
      <w:lvlText w:val=""/>
      <w:lvlJc w:val="left"/>
      <w:pPr>
        <w:tabs>
          <w:tab w:val="num" w:pos="2160"/>
        </w:tabs>
        <w:ind w:left="2160" w:hanging="360"/>
      </w:pPr>
      <w:rPr>
        <w:rFonts w:ascii="Wingdings" w:hAnsi="Wingdings" w:hint="default"/>
      </w:rPr>
    </w:lvl>
    <w:lvl w:ilvl="3" w:tplc="970C18F2" w:tentative="1">
      <w:start w:val="1"/>
      <w:numFmt w:val="bullet"/>
      <w:lvlText w:val=""/>
      <w:lvlJc w:val="left"/>
      <w:pPr>
        <w:tabs>
          <w:tab w:val="num" w:pos="2880"/>
        </w:tabs>
        <w:ind w:left="2880" w:hanging="360"/>
      </w:pPr>
      <w:rPr>
        <w:rFonts w:ascii="Wingdings" w:hAnsi="Wingdings" w:hint="default"/>
      </w:rPr>
    </w:lvl>
    <w:lvl w:ilvl="4" w:tplc="58C2A176" w:tentative="1">
      <w:start w:val="1"/>
      <w:numFmt w:val="bullet"/>
      <w:lvlText w:val=""/>
      <w:lvlJc w:val="left"/>
      <w:pPr>
        <w:tabs>
          <w:tab w:val="num" w:pos="3600"/>
        </w:tabs>
        <w:ind w:left="3600" w:hanging="360"/>
      </w:pPr>
      <w:rPr>
        <w:rFonts w:ascii="Wingdings" w:hAnsi="Wingdings" w:hint="default"/>
      </w:rPr>
    </w:lvl>
    <w:lvl w:ilvl="5" w:tplc="B62A1E02" w:tentative="1">
      <w:start w:val="1"/>
      <w:numFmt w:val="bullet"/>
      <w:lvlText w:val=""/>
      <w:lvlJc w:val="left"/>
      <w:pPr>
        <w:tabs>
          <w:tab w:val="num" w:pos="4320"/>
        </w:tabs>
        <w:ind w:left="4320" w:hanging="360"/>
      </w:pPr>
      <w:rPr>
        <w:rFonts w:ascii="Wingdings" w:hAnsi="Wingdings" w:hint="default"/>
      </w:rPr>
    </w:lvl>
    <w:lvl w:ilvl="6" w:tplc="82B49CF0" w:tentative="1">
      <w:start w:val="1"/>
      <w:numFmt w:val="bullet"/>
      <w:lvlText w:val=""/>
      <w:lvlJc w:val="left"/>
      <w:pPr>
        <w:tabs>
          <w:tab w:val="num" w:pos="5040"/>
        </w:tabs>
        <w:ind w:left="5040" w:hanging="360"/>
      </w:pPr>
      <w:rPr>
        <w:rFonts w:ascii="Wingdings" w:hAnsi="Wingdings" w:hint="default"/>
      </w:rPr>
    </w:lvl>
    <w:lvl w:ilvl="7" w:tplc="3FA06A08" w:tentative="1">
      <w:start w:val="1"/>
      <w:numFmt w:val="bullet"/>
      <w:lvlText w:val=""/>
      <w:lvlJc w:val="left"/>
      <w:pPr>
        <w:tabs>
          <w:tab w:val="num" w:pos="5760"/>
        </w:tabs>
        <w:ind w:left="5760" w:hanging="360"/>
      </w:pPr>
      <w:rPr>
        <w:rFonts w:ascii="Wingdings" w:hAnsi="Wingdings" w:hint="default"/>
      </w:rPr>
    </w:lvl>
    <w:lvl w:ilvl="8" w:tplc="359C09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E4D09"/>
    <w:multiLevelType w:val="hybridMultilevel"/>
    <w:tmpl w:val="4D8EA4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76AA5"/>
    <w:multiLevelType w:val="hybridMultilevel"/>
    <w:tmpl w:val="7226AC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24CB2"/>
    <w:multiLevelType w:val="hybridMultilevel"/>
    <w:tmpl w:val="38347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346D14"/>
    <w:multiLevelType w:val="hybridMultilevel"/>
    <w:tmpl w:val="ED8A4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3F3591"/>
    <w:multiLevelType w:val="hybridMultilevel"/>
    <w:tmpl w:val="58286CCA"/>
    <w:lvl w:ilvl="0" w:tplc="387AF9D8">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762D3"/>
    <w:multiLevelType w:val="hybridMultilevel"/>
    <w:tmpl w:val="BBE60F62"/>
    <w:lvl w:ilvl="0" w:tplc="239A4EB4">
      <w:start w:val="17"/>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6D0296"/>
    <w:multiLevelType w:val="hybridMultilevel"/>
    <w:tmpl w:val="7ED88D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817DC6"/>
    <w:multiLevelType w:val="hybridMultilevel"/>
    <w:tmpl w:val="D9182A6E"/>
    <w:lvl w:ilvl="0" w:tplc="1C8A4DDC">
      <w:start w:val="1"/>
      <w:numFmt w:val="bullet"/>
      <w:lvlText w:val=""/>
      <w:lvlJc w:val="left"/>
      <w:pPr>
        <w:tabs>
          <w:tab w:val="num" w:pos="720"/>
        </w:tabs>
        <w:ind w:left="720" w:hanging="360"/>
      </w:pPr>
      <w:rPr>
        <w:rFonts w:ascii="Wingdings" w:hAnsi="Wingdings" w:hint="default"/>
      </w:rPr>
    </w:lvl>
    <w:lvl w:ilvl="1" w:tplc="417A4124">
      <w:numFmt w:val="bullet"/>
      <w:lvlText w:val=""/>
      <w:lvlJc w:val="left"/>
      <w:pPr>
        <w:tabs>
          <w:tab w:val="num" w:pos="1440"/>
        </w:tabs>
        <w:ind w:left="1440" w:hanging="360"/>
      </w:pPr>
      <w:rPr>
        <w:rFonts w:ascii="Wingdings" w:hAnsi="Wingdings" w:hint="default"/>
      </w:rPr>
    </w:lvl>
    <w:lvl w:ilvl="2" w:tplc="751AEA2C">
      <w:numFmt w:val="bullet"/>
      <w:lvlText w:val=""/>
      <w:lvlJc w:val="left"/>
      <w:pPr>
        <w:tabs>
          <w:tab w:val="num" w:pos="2160"/>
        </w:tabs>
        <w:ind w:left="2160" w:hanging="360"/>
      </w:pPr>
      <w:rPr>
        <w:rFonts w:ascii="Wingdings" w:hAnsi="Wingdings" w:hint="default"/>
      </w:rPr>
    </w:lvl>
    <w:lvl w:ilvl="3" w:tplc="47620262" w:tentative="1">
      <w:start w:val="1"/>
      <w:numFmt w:val="bullet"/>
      <w:lvlText w:val=""/>
      <w:lvlJc w:val="left"/>
      <w:pPr>
        <w:tabs>
          <w:tab w:val="num" w:pos="2880"/>
        </w:tabs>
        <w:ind w:left="2880" w:hanging="360"/>
      </w:pPr>
      <w:rPr>
        <w:rFonts w:ascii="Wingdings" w:hAnsi="Wingdings" w:hint="default"/>
      </w:rPr>
    </w:lvl>
    <w:lvl w:ilvl="4" w:tplc="CBFAE592" w:tentative="1">
      <w:start w:val="1"/>
      <w:numFmt w:val="bullet"/>
      <w:lvlText w:val=""/>
      <w:lvlJc w:val="left"/>
      <w:pPr>
        <w:tabs>
          <w:tab w:val="num" w:pos="3600"/>
        </w:tabs>
        <w:ind w:left="3600" w:hanging="360"/>
      </w:pPr>
      <w:rPr>
        <w:rFonts w:ascii="Wingdings" w:hAnsi="Wingdings" w:hint="default"/>
      </w:rPr>
    </w:lvl>
    <w:lvl w:ilvl="5" w:tplc="BDF4E570" w:tentative="1">
      <w:start w:val="1"/>
      <w:numFmt w:val="bullet"/>
      <w:lvlText w:val=""/>
      <w:lvlJc w:val="left"/>
      <w:pPr>
        <w:tabs>
          <w:tab w:val="num" w:pos="4320"/>
        </w:tabs>
        <w:ind w:left="4320" w:hanging="360"/>
      </w:pPr>
      <w:rPr>
        <w:rFonts w:ascii="Wingdings" w:hAnsi="Wingdings" w:hint="default"/>
      </w:rPr>
    </w:lvl>
    <w:lvl w:ilvl="6" w:tplc="9F7E261A" w:tentative="1">
      <w:start w:val="1"/>
      <w:numFmt w:val="bullet"/>
      <w:lvlText w:val=""/>
      <w:lvlJc w:val="left"/>
      <w:pPr>
        <w:tabs>
          <w:tab w:val="num" w:pos="5040"/>
        </w:tabs>
        <w:ind w:left="5040" w:hanging="360"/>
      </w:pPr>
      <w:rPr>
        <w:rFonts w:ascii="Wingdings" w:hAnsi="Wingdings" w:hint="default"/>
      </w:rPr>
    </w:lvl>
    <w:lvl w:ilvl="7" w:tplc="FDE24D7A" w:tentative="1">
      <w:start w:val="1"/>
      <w:numFmt w:val="bullet"/>
      <w:lvlText w:val=""/>
      <w:lvlJc w:val="left"/>
      <w:pPr>
        <w:tabs>
          <w:tab w:val="num" w:pos="5760"/>
        </w:tabs>
        <w:ind w:left="5760" w:hanging="360"/>
      </w:pPr>
      <w:rPr>
        <w:rFonts w:ascii="Wingdings" w:hAnsi="Wingdings" w:hint="default"/>
      </w:rPr>
    </w:lvl>
    <w:lvl w:ilvl="8" w:tplc="D0E2040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4C5400"/>
    <w:multiLevelType w:val="hybridMultilevel"/>
    <w:tmpl w:val="37FE662A"/>
    <w:lvl w:ilvl="0" w:tplc="AE2C4994">
      <w:start w:val="17"/>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3B1F0E"/>
    <w:multiLevelType w:val="hybridMultilevel"/>
    <w:tmpl w:val="DE9EF5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153E8A"/>
    <w:multiLevelType w:val="hybridMultilevel"/>
    <w:tmpl w:val="C3F6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E4998"/>
    <w:multiLevelType w:val="hybridMultilevel"/>
    <w:tmpl w:val="34A894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9751B2"/>
    <w:multiLevelType w:val="hybridMultilevel"/>
    <w:tmpl w:val="2E84F0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77332A"/>
    <w:multiLevelType w:val="hybridMultilevel"/>
    <w:tmpl w:val="3F6EB38C"/>
    <w:lvl w:ilvl="0" w:tplc="7F928A2A">
      <w:start w:val="1"/>
      <w:numFmt w:val="bullet"/>
      <w:lvlText w:val=""/>
      <w:lvlJc w:val="left"/>
      <w:pPr>
        <w:tabs>
          <w:tab w:val="num" w:pos="720"/>
        </w:tabs>
        <w:ind w:left="720" w:hanging="360"/>
      </w:pPr>
      <w:rPr>
        <w:rFonts w:ascii="Wingdings" w:hAnsi="Wingdings" w:hint="default"/>
      </w:rPr>
    </w:lvl>
    <w:lvl w:ilvl="1" w:tplc="0A20CE60" w:tentative="1">
      <w:start w:val="1"/>
      <w:numFmt w:val="bullet"/>
      <w:lvlText w:val=""/>
      <w:lvlJc w:val="left"/>
      <w:pPr>
        <w:tabs>
          <w:tab w:val="num" w:pos="1440"/>
        </w:tabs>
        <w:ind w:left="1440" w:hanging="360"/>
      </w:pPr>
      <w:rPr>
        <w:rFonts w:ascii="Wingdings" w:hAnsi="Wingdings" w:hint="default"/>
      </w:rPr>
    </w:lvl>
    <w:lvl w:ilvl="2" w:tplc="EE643B32" w:tentative="1">
      <w:start w:val="1"/>
      <w:numFmt w:val="bullet"/>
      <w:lvlText w:val=""/>
      <w:lvlJc w:val="left"/>
      <w:pPr>
        <w:tabs>
          <w:tab w:val="num" w:pos="2160"/>
        </w:tabs>
        <w:ind w:left="2160" w:hanging="360"/>
      </w:pPr>
      <w:rPr>
        <w:rFonts w:ascii="Wingdings" w:hAnsi="Wingdings" w:hint="default"/>
      </w:rPr>
    </w:lvl>
    <w:lvl w:ilvl="3" w:tplc="4DBCBA24" w:tentative="1">
      <w:start w:val="1"/>
      <w:numFmt w:val="bullet"/>
      <w:lvlText w:val=""/>
      <w:lvlJc w:val="left"/>
      <w:pPr>
        <w:tabs>
          <w:tab w:val="num" w:pos="2880"/>
        </w:tabs>
        <w:ind w:left="2880" w:hanging="360"/>
      </w:pPr>
      <w:rPr>
        <w:rFonts w:ascii="Wingdings" w:hAnsi="Wingdings" w:hint="default"/>
      </w:rPr>
    </w:lvl>
    <w:lvl w:ilvl="4" w:tplc="77AA5790" w:tentative="1">
      <w:start w:val="1"/>
      <w:numFmt w:val="bullet"/>
      <w:lvlText w:val=""/>
      <w:lvlJc w:val="left"/>
      <w:pPr>
        <w:tabs>
          <w:tab w:val="num" w:pos="3600"/>
        </w:tabs>
        <w:ind w:left="3600" w:hanging="360"/>
      </w:pPr>
      <w:rPr>
        <w:rFonts w:ascii="Wingdings" w:hAnsi="Wingdings" w:hint="default"/>
      </w:rPr>
    </w:lvl>
    <w:lvl w:ilvl="5" w:tplc="C776926C" w:tentative="1">
      <w:start w:val="1"/>
      <w:numFmt w:val="bullet"/>
      <w:lvlText w:val=""/>
      <w:lvlJc w:val="left"/>
      <w:pPr>
        <w:tabs>
          <w:tab w:val="num" w:pos="4320"/>
        </w:tabs>
        <w:ind w:left="4320" w:hanging="360"/>
      </w:pPr>
      <w:rPr>
        <w:rFonts w:ascii="Wingdings" w:hAnsi="Wingdings" w:hint="default"/>
      </w:rPr>
    </w:lvl>
    <w:lvl w:ilvl="6" w:tplc="A1B8C190" w:tentative="1">
      <w:start w:val="1"/>
      <w:numFmt w:val="bullet"/>
      <w:lvlText w:val=""/>
      <w:lvlJc w:val="left"/>
      <w:pPr>
        <w:tabs>
          <w:tab w:val="num" w:pos="5040"/>
        </w:tabs>
        <w:ind w:left="5040" w:hanging="360"/>
      </w:pPr>
      <w:rPr>
        <w:rFonts w:ascii="Wingdings" w:hAnsi="Wingdings" w:hint="default"/>
      </w:rPr>
    </w:lvl>
    <w:lvl w:ilvl="7" w:tplc="3EBAF00A" w:tentative="1">
      <w:start w:val="1"/>
      <w:numFmt w:val="bullet"/>
      <w:lvlText w:val=""/>
      <w:lvlJc w:val="left"/>
      <w:pPr>
        <w:tabs>
          <w:tab w:val="num" w:pos="5760"/>
        </w:tabs>
        <w:ind w:left="5760" w:hanging="360"/>
      </w:pPr>
      <w:rPr>
        <w:rFonts w:ascii="Wingdings" w:hAnsi="Wingdings" w:hint="default"/>
      </w:rPr>
    </w:lvl>
    <w:lvl w:ilvl="8" w:tplc="31C8226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5B004FC"/>
    <w:multiLevelType w:val="hybridMultilevel"/>
    <w:tmpl w:val="D5D4B804"/>
    <w:lvl w:ilvl="0" w:tplc="E8BCF82E">
      <w:start w:val="1"/>
      <w:numFmt w:val="bullet"/>
      <w:lvlText w:val=""/>
      <w:lvlJc w:val="left"/>
      <w:pPr>
        <w:tabs>
          <w:tab w:val="num" w:pos="720"/>
        </w:tabs>
        <w:ind w:left="720" w:hanging="360"/>
      </w:pPr>
      <w:rPr>
        <w:rFonts w:ascii="Wingdings" w:hAnsi="Wingdings" w:hint="default"/>
      </w:rPr>
    </w:lvl>
    <w:lvl w:ilvl="1" w:tplc="89D09B5E">
      <w:numFmt w:val="bullet"/>
      <w:lvlText w:val=""/>
      <w:lvlJc w:val="left"/>
      <w:pPr>
        <w:tabs>
          <w:tab w:val="num" w:pos="1440"/>
        </w:tabs>
        <w:ind w:left="1440" w:hanging="360"/>
      </w:pPr>
      <w:rPr>
        <w:rFonts w:ascii="Wingdings" w:hAnsi="Wingdings" w:hint="default"/>
      </w:rPr>
    </w:lvl>
    <w:lvl w:ilvl="2" w:tplc="FF46EBB6">
      <w:numFmt w:val="bullet"/>
      <w:lvlText w:val=""/>
      <w:lvlJc w:val="left"/>
      <w:pPr>
        <w:tabs>
          <w:tab w:val="num" w:pos="2160"/>
        </w:tabs>
        <w:ind w:left="2160" w:hanging="360"/>
      </w:pPr>
      <w:rPr>
        <w:rFonts w:ascii="Wingdings" w:hAnsi="Wingdings" w:hint="default"/>
      </w:rPr>
    </w:lvl>
    <w:lvl w:ilvl="3" w:tplc="4B86ACC6" w:tentative="1">
      <w:start w:val="1"/>
      <w:numFmt w:val="bullet"/>
      <w:lvlText w:val=""/>
      <w:lvlJc w:val="left"/>
      <w:pPr>
        <w:tabs>
          <w:tab w:val="num" w:pos="2880"/>
        </w:tabs>
        <w:ind w:left="2880" w:hanging="360"/>
      </w:pPr>
      <w:rPr>
        <w:rFonts w:ascii="Wingdings" w:hAnsi="Wingdings" w:hint="default"/>
      </w:rPr>
    </w:lvl>
    <w:lvl w:ilvl="4" w:tplc="C8E826C2" w:tentative="1">
      <w:start w:val="1"/>
      <w:numFmt w:val="bullet"/>
      <w:lvlText w:val=""/>
      <w:lvlJc w:val="left"/>
      <w:pPr>
        <w:tabs>
          <w:tab w:val="num" w:pos="3600"/>
        </w:tabs>
        <w:ind w:left="3600" w:hanging="360"/>
      </w:pPr>
      <w:rPr>
        <w:rFonts w:ascii="Wingdings" w:hAnsi="Wingdings" w:hint="default"/>
      </w:rPr>
    </w:lvl>
    <w:lvl w:ilvl="5" w:tplc="5B2ACE22" w:tentative="1">
      <w:start w:val="1"/>
      <w:numFmt w:val="bullet"/>
      <w:lvlText w:val=""/>
      <w:lvlJc w:val="left"/>
      <w:pPr>
        <w:tabs>
          <w:tab w:val="num" w:pos="4320"/>
        </w:tabs>
        <w:ind w:left="4320" w:hanging="360"/>
      </w:pPr>
      <w:rPr>
        <w:rFonts w:ascii="Wingdings" w:hAnsi="Wingdings" w:hint="default"/>
      </w:rPr>
    </w:lvl>
    <w:lvl w:ilvl="6" w:tplc="8AE4B1FC" w:tentative="1">
      <w:start w:val="1"/>
      <w:numFmt w:val="bullet"/>
      <w:lvlText w:val=""/>
      <w:lvlJc w:val="left"/>
      <w:pPr>
        <w:tabs>
          <w:tab w:val="num" w:pos="5040"/>
        </w:tabs>
        <w:ind w:left="5040" w:hanging="360"/>
      </w:pPr>
      <w:rPr>
        <w:rFonts w:ascii="Wingdings" w:hAnsi="Wingdings" w:hint="default"/>
      </w:rPr>
    </w:lvl>
    <w:lvl w:ilvl="7" w:tplc="C76C26F4" w:tentative="1">
      <w:start w:val="1"/>
      <w:numFmt w:val="bullet"/>
      <w:lvlText w:val=""/>
      <w:lvlJc w:val="left"/>
      <w:pPr>
        <w:tabs>
          <w:tab w:val="num" w:pos="5760"/>
        </w:tabs>
        <w:ind w:left="5760" w:hanging="360"/>
      </w:pPr>
      <w:rPr>
        <w:rFonts w:ascii="Wingdings" w:hAnsi="Wingdings" w:hint="default"/>
      </w:rPr>
    </w:lvl>
    <w:lvl w:ilvl="8" w:tplc="BA3AD7B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353031"/>
    <w:multiLevelType w:val="hybridMultilevel"/>
    <w:tmpl w:val="8DEAE782"/>
    <w:lvl w:ilvl="0" w:tplc="387AF9D8">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4B7444"/>
    <w:multiLevelType w:val="hybridMultilevel"/>
    <w:tmpl w:val="BC26A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A576F5"/>
    <w:multiLevelType w:val="hybridMultilevel"/>
    <w:tmpl w:val="C418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7A6AC6"/>
    <w:multiLevelType w:val="hybridMultilevel"/>
    <w:tmpl w:val="13CCD152"/>
    <w:lvl w:ilvl="0" w:tplc="F5684756">
      <w:start w:val="1"/>
      <w:numFmt w:val="bullet"/>
      <w:lvlText w:val=""/>
      <w:lvlJc w:val="left"/>
      <w:pPr>
        <w:tabs>
          <w:tab w:val="num" w:pos="720"/>
        </w:tabs>
        <w:ind w:left="720" w:hanging="360"/>
      </w:pPr>
      <w:rPr>
        <w:rFonts w:ascii="Wingdings" w:hAnsi="Wingdings" w:hint="default"/>
      </w:rPr>
    </w:lvl>
    <w:lvl w:ilvl="1" w:tplc="3FB69D24" w:tentative="1">
      <w:start w:val="1"/>
      <w:numFmt w:val="bullet"/>
      <w:lvlText w:val=""/>
      <w:lvlJc w:val="left"/>
      <w:pPr>
        <w:tabs>
          <w:tab w:val="num" w:pos="1440"/>
        </w:tabs>
        <w:ind w:left="1440" w:hanging="360"/>
      </w:pPr>
      <w:rPr>
        <w:rFonts w:ascii="Wingdings" w:hAnsi="Wingdings" w:hint="default"/>
      </w:rPr>
    </w:lvl>
    <w:lvl w:ilvl="2" w:tplc="DA3AA1F6" w:tentative="1">
      <w:start w:val="1"/>
      <w:numFmt w:val="bullet"/>
      <w:lvlText w:val=""/>
      <w:lvlJc w:val="left"/>
      <w:pPr>
        <w:tabs>
          <w:tab w:val="num" w:pos="2160"/>
        </w:tabs>
        <w:ind w:left="2160" w:hanging="360"/>
      </w:pPr>
      <w:rPr>
        <w:rFonts w:ascii="Wingdings" w:hAnsi="Wingdings" w:hint="default"/>
      </w:rPr>
    </w:lvl>
    <w:lvl w:ilvl="3" w:tplc="D1AE884E" w:tentative="1">
      <w:start w:val="1"/>
      <w:numFmt w:val="bullet"/>
      <w:lvlText w:val=""/>
      <w:lvlJc w:val="left"/>
      <w:pPr>
        <w:tabs>
          <w:tab w:val="num" w:pos="2880"/>
        </w:tabs>
        <w:ind w:left="2880" w:hanging="360"/>
      </w:pPr>
      <w:rPr>
        <w:rFonts w:ascii="Wingdings" w:hAnsi="Wingdings" w:hint="default"/>
      </w:rPr>
    </w:lvl>
    <w:lvl w:ilvl="4" w:tplc="B8B8EFA8" w:tentative="1">
      <w:start w:val="1"/>
      <w:numFmt w:val="bullet"/>
      <w:lvlText w:val=""/>
      <w:lvlJc w:val="left"/>
      <w:pPr>
        <w:tabs>
          <w:tab w:val="num" w:pos="3600"/>
        </w:tabs>
        <w:ind w:left="3600" w:hanging="360"/>
      </w:pPr>
      <w:rPr>
        <w:rFonts w:ascii="Wingdings" w:hAnsi="Wingdings" w:hint="default"/>
      </w:rPr>
    </w:lvl>
    <w:lvl w:ilvl="5" w:tplc="B4DAA3FE" w:tentative="1">
      <w:start w:val="1"/>
      <w:numFmt w:val="bullet"/>
      <w:lvlText w:val=""/>
      <w:lvlJc w:val="left"/>
      <w:pPr>
        <w:tabs>
          <w:tab w:val="num" w:pos="4320"/>
        </w:tabs>
        <w:ind w:left="4320" w:hanging="360"/>
      </w:pPr>
      <w:rPr>
        <w:rFonts w:ascii="Wingdings" w:hAnsi="Wingdings" w:hint="default"/>
      </w:rPr>
    </w:lvl>
    <w:lvl w:ilvl="6" w:tplc="BDBA01E0" w:tentative="1">
      <w:start w:val="1"/>
      <w:numFmt w:val="bullet"/>
      <w:lvlText w:val=""/>
      <w:lvlJc w:val="left"/>
      <w:pPr>
        <w:tabs>
          <w:tab w:val="num" w:pos="5040"/>
        </w:tabs>
        <w:ind w:left="5040" w:hanging="360"/>
      </w:pPr>
      <w:rPr>
        <w:rFonts w:ascii="Wingdings" w:hAnsi="Wingdings" w:hint="default"/>
      </w:rPr>
    </w:lvl>
    <w:lvl w:ilvl="7" w:tplc="340626BE" w:tentative="1">
      <w:start w:val="1"/>
      <w:numFmt w:val="bullet"/>
      <w:lvlText w:val=""/>
      <w:lvlJc w:val="left"/>
      <w:pPr>
        <w:tabs>
          <w:tab w:val="num" w:pos="5760"/>
        </w:tabs>
        <w:ind w:left="5760" w:hanging="360"/>
      </w:pPr>
      <w:rPr>
        <w:rFonts w:ascii="Wingdings" w:hAnsi="Wingdings" w:hint="default"/>
      </w:rPr>
    </w:lvl>
    <w:lvl w:ilvl="8" w:tplc="C18C9E0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5067679"/>
    <w:multiLevelType w:val="hybridMultilevel"/>
    <w:tmpl w:val="6D7ED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35631"/>
    <w:multiLevelType w:val="hybridMultilevel"/>
    <w:tmpl w:val="AAF0686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D1187C"/>
    <w:multiLevelType w:val="hybridMultilevel"/>
    <w:tmpl w:val="F8E2AA7E"/>
    <w:lvl w:ilvl="0" w:tplc="3CB438F0">
      <w:start w:val="1"/>
      <w:numFmt w:val="bullet"/>
      <w:lvlText w:val=""/>
      <w:lvlJc w:val="left"/>
      <w:pPr>
        <w:tabs>
          <w:tab w:val="num" w:pos="720"/>
        </w:tabs>
        <w:ind w:left="720" w:hanging="360"/>
      </w:pPr>
      <w:rPr>
        <w:rFonts w:ascii="Wingdings" w:hAnsi="Wingdings" w:hint="default"/>
      </w:rPr>
    </w:lvl>
    <w:lvl w:ilvl="1" w:tplc="A3301A36" w:tentative="1">
      <w:start w:val="1"/>
      <w:numFmt w:val="bullet"/>
      <w:lvlText w:val=""/>
      <w:lvlJc w:val="left"/>
      <w:pPr>
        <w:tabs>
          <w:tab w:val="num" w:pos="1440"/>
        </w:tabs>
        <w:ind w:left="1440" w:hanging="360"/>
      </w:pPr>
      <w:rPr>
        <w:rFonts w:ascii="Wingdings" w:hAnsi="Wingdings" w:hint="default"/>
      </w:rPr>
    </w:lvl>
    <w:lvl w:ilvl="2" w:tplc="CECE4296" w:tentative="1">
      <w:start w:val="1"/>
      <w:numFmt w:val="bullet"/>
      <w:lvlText w:val=""/>
      <w:lvlJc w:val="left"/>
      <w:pPr>
        <w:tabs>
          <w:tab w:val="num" w:pos="2160"/>
        </w:tabs>
        <w:ind w:left="2160" w:hanging="360"/>
      </w:pPr>
      <w:rPr>
        <w:rFonts w:ascii="Wingdings" w:hAnsi="Wingdings" w:hint="default"/>
      </w:rPr>
    </w:lvl>
    <w:lvl w:ilvl="3" w:tplc="0A0A898A" w:tentative="1">
      <w:start w:val="1"/>
      <w:numFmt w:val="bullet"/>
      <w:lvlText w:val=""/>
      <w:lvlJc w:val="left"/>
      <w:pPr>
        <w:tabs>
          <w:tab w:val="num" w:pos="2880"/>
        </w:tabs>
        <w:ind w:left="2880" w:hanging="360"/>
      </w:pPr>
      <w:rPr>
        <w:rFonts w:ascii="Wingdings" w:hAnsi="Wingdings" w:hint="default"/>
      </w:rPr>
    </w:lvl>
    <w:lvl w:ilvl="4" w:tplc="09B81568" w:tentative="1">
      <w:start w:val="1"/>
      <w:numFmt w:val="bullet"/>
      <w:lvlText w:val=""/>
      <w:lvlJc w:val="left"/>
      <w:pPr>
        <w:tabs>
          <w:tab w:val="num" w:pos="3600"/>
        </w:tabs>
        <w:ind w:left="3600" w:hanging="360"/>
      </w:pPr>
      <w:rPr>
        <w:rFonts w:ascii="Wingdings" w:hAnsi="Wingdings" w:hint="default"/>
      </w:rPr>
    </w:lvl>
    <w:lvl w:ilvl="5" w:tplc="8BC80B22" w:tentative="1">
      <w:start w:val="1"/>
      <w:numFmt w:val="bullet"/>
      <w:lvlText w:val=""/>
      <w:lvlJc w:val="left"/>
      <w:pPr>
        <w:tabs>
          <w:tab w:val="num" w:pos="4320"/>
        </w:tabs>
        <w:ind w:left="4320" w:hanging="360"/>
      </w:pPr>
      <w:rPr>
        <w:rFonts w:ascii="Wingdings" w:hAnsi="Wingdings" w:hint="default"/>
      </w:rPr>
    </w:lvl>
    <w:lvl w:ilvl="6" w:tplc="96641066" w:tentative="1">
      <w:start w:val="1"/>
      <w:numFmt w:val="bullet"/>
      <w:lvlText w:val=""/>
      <w:lvlJc w:val="left"/>
      <w:pPr>
        <w:tabs>
          <w:tab w:val="num" w:pos="5040"/>
        </w:tabs>
        <w:ind w:left="5040" w:hanging="360"/>
      </w:pPr>
      <w:rPr>
        <w:rFonts w:ascii="Wingdings" w:hAnsi="Wingdings" w:hint="default"/>
      </w:rPr>
    </w:lvl>
    <w:lvl w:ilvl="7" w:tplc="A09AA5D2" w:tentative="1">
      <w:start w:val="1"/>
      <w:numFmt w:val="bullet"/>
      <w:lvlText w:val=""/>
      <w:lvlJc w:val="left"/>
      <w:pPr>
        <w:tabs>
          <w:tab w:val="num" w:pos="5760"/>
        </w:tabs>
        <w:ind w:left="5760" w:hanging="360"/>
      </w:pPr>
      <w:rPr>
        <w:rFonts w:ascii="Wingdings" w:hAnsi="Wingdings" w:hint="default"/>
      </w:rPr>
    </w:lvl>
    <w:lvl w:ilvl="8" w:tplc="ED683C8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AF21A6F"/>
    <w:multiLevelType w:val="hybridMultilevel"/>
    <w:tmpl w:val="91D28B0A"/>
    <w:lvl w:ilvl="0" w:tplc="9186358A">
      <w:start w:val="1"/>
      <w:numFmt w:val="bullet"/>
      <w:lvlText w:val=""/>
      <w:lvlJc w:val="left"/>
      <w:pPr>
        <w:tabs>
          <w:tab w:val="num" w:pos="720"/>
        </w:tabs>
        <w:ind w:left="720" w:hanging="360"/>
      </w:pPr>
      <w:rPr>
        <w:rFonts w:ascii="Wingdings" w:hAnsi="Wingdings" w:hint="default"/>
      </w:rPr>
    </w:lvl>
    <w:lvl w:ilvl="1" w:tplc="64B03BEE">
      <w:numFmt w:val="bullet"/>
      <w:lvlText w:val=""/>
      <w:lvlJc w:val="left"/>
      <w:pPr>
        <w:tabs>
          <w:tab w:val="num" w:pos="1440"/>
        </w:tabs>
        <w:ind w:left="1440" w:hanging="360"/>
      </w:pPr>
      <w:rPr>
        <w:rFonts w:ascii="Wingdings" w:hAnsi="Wingdings" w:hint="default"/>
      </w:rPr>
    </w:lvl>
    <w:lvl w:ilvl="2" w:tplc="61B84E8E" w:tentative="1">
      <w:start w:val="1"/>
      <w:numFmt w:val="bullet"/>
      <w:lvlText w:val=""/>
      <w:lvlJc w:val="left"/>
      <w:pPr>
        <w:tabs>
          <w:tab w:val="num" w:pos="2160"/>
        </w:tabs>
        <w:ind w:left="2160" w:hanging="360"/>
      </w:pPr>
      <w:rPr>
        <w:rFonts w:ascii="Wingdings" w:hAnsi="Wingdings" w:hint="default"/>
      </w:rPr>
    </w:lvl>
    <w:lvl w:ilvl="3" w:tplc="FB4AFE20" w:tentative="1">
      <w:start w:val="1"/>
      <w:numFmt w:val="bullet"/>
      <w:lvlText w:val=""/>
      <w:lvlJc w:val="left"/>
      <w:pPr>
        <w:tabs>
          <w:tab w:val="num" w:pos="2880"/>
        </w:tabs>
        <w:ind w:left="2880" w:hanging="360"/>
      </w:pPr>
      <w:rPr>
        <w:rFonts w:ascii="Wingdings" w:hAnsi="Wingdings" w:hint="default"/>
      </w:rPr>
    </w:lvl>
    <w:lvl w:ilvl="4" w:tplc="9D427DEE" w:tentative="1">
      <w:start w:val="1"/>
      <w:numFmt w:val="bullet"/>
      <w:lvlText w:val=""/>
      <w:lvlJc w:val="left"/>
      <w:pPr>
        <w:tabs>
          <w:tab w:val="num" w:pos="3600"/>
        </w:tabs>
        <w:ind w:left="3600" w:hanging="360"/>
      </w:pPr>
      <w:rPr>
        <w:rFonts w:ascii="Wingdings" w:hAnsi="Wingdings" w:hint="default"/>
      </w:rPr>
    </w:lvl>
    <w:lvl w:ilvl="5" w:tplc="B2DC2FD4" w:tentative="1">
      <w:start w:val="1"/>
      <w:numFmt w:val="bullet"/>
      <w:lvlText w:val=""/>
      <w:lvlJc w:val="left"/>
      <w:pPr>
        <w:tabs>
          <w:tab w:val="num" w:pos="4320"/>
        </w:tabs>
        <w:ind w:left="4320" w:hanging="360"/>
      </w:pPr>
      <w:rPr>
        <w:rFonts w:ascii="Wingdings" w:hAnsi="Wingdings" w:hint="default"/>
      </w:rPr>
    </w:lvl>
    <w:lvl w:ilvl="6" w:tplc="4B50C0C8" w:tentative="1">
      <w:start w:val="1"/>
      <w:numFmt w:val="bullet"/>
      <w:lvlText w:val=""/>
      <w:lvlJc w:val="left"/>
      <w:pPr>
        <w:tabs>
          <w:tab w:val="num" w:pos="5040"/>
        </w:tabs>
        <w:ind w:left="5040" w:hanging="360"/>
      </w:pPr>
      <w:rPr>
        <w:rFonts w:ascii="Wingdings" w:hAnsi="Wingdings" w:hint="default"/>
      </w:rPr>
    </w:lvl>
    <w:lvl w:ilvl="7" w:tplc="3B50FE34" w:tentative="1">
      <w:start w:val="1"/>
      <w:numFmt w:val="bullet"/>
      <w:lvlText w:val=""/>
      <w:lvlJc w:val="left"/>
      <w:pPr>
        <w:tabs>
          <w:tab w:val="num" w:pos="5760"/>
        </w:tabs>
        <w:ind w:left="5760" w:hanging="360"/>
      </w:pPr>
      <w:rPr>
        <w:rFonts w:ascii="Wingdings" w:hAnsi="Wingdings" w:hint="default"/>
      </w:rPr>
    </w:lvl>
    <w:lvl w:ilvl="8" w:tplc="9E62BAA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F4169C7"/>
    <w:multiLevelType w:val="hybridMultilevel"/>
    <w:tmpl w:val="48D8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B3E03"/>
    <w:multiLevelType w:val="hybridMultilevel"/>
    <w:tmpl w:val="71E02F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5A160E"/>
    <w:multiLevelType w:val="hybridMultilevel"/>
    <w:tmpl w:val="72DCF3AE"/>
    <w:lvl w:ilvl="0" w:tplc="E60E24AE">
      <w:start w:val="1"/>
      <w:numFmt w:val="bullet"/>
      <w:lvlText w:val=""/>
      <w:lvlJc w:val="left"/>
      <w:pPr>
        <w:tabs>
          <w:tab w:val="num" w:pos="720"/>
        </w:tabs>
        <w:ind w:left="720" w:hanging="360"/>
      </w:pPr>
      <w:rPr>
        <w:rFonts w:ascii="Wingdings" w:hAnsi="Wingdings" w:hint="default"/>
      </w:rPr>
    </w:lvl>
    <w:lvl w:ilvl="1" w:tplc="A6AA7AE4">
      <w:numFmt w:val="bullet"/>
      <w:lvlText w:val=""/>
      <w:lvlJc w:val="left"/>
      <w:pPr>
        <w:tabs>
          <w:tab w:val="num" w:pos="1440"/>
        </w:tabs>
        <w:ind w:left="1440" w:hanging="360"/>
      </w:pPr>
      <w:rPr>
        <w:rFonts w:ascii="Wingdings" w:hAnsi="Wingdings" w:hint="default"/>
      </w:rPr>
    </w:lvl>
    <w:lvl w:ilvl="2" w:tplc="0D78F40E" w:tentative="1">
      <w:start w:val="1"/>
      <w:numFmt w:val="bullet"/>
      <w:lvlText w:val=""/>
      <w:lvlJc w:val="left"/>
      <w:pPr>
        <w:tabs>
          <w:tab w:val="num" w:pos="2160"/>
        </w:tabs>
        <w:ind w:left="2160" w:hanging="360"/>
      </w:pPr>
      <w:rPr>
        <w:rFonts w:ascii="Wingdings" w:hAnsi="Wingdings" w:hint="default"/>
      </w:rPr>
    </w:lvl>
    <w:lvl w:ilvl="3" w:tplc="5A2E00DE" w:tentative="1">
      <w:start w:val="1"/>
      <w:numFmt w:val="bullet"/>
      <w:lvlText w:val=""/>
      <w:lvlJc w:val="left"/>
      <w:pPr>
        <w:tabs>
          <w:tab w:val="num" w:pos="2880"/>
        </w:tabs>
        <w:ind w:left="2880" w:hanging="360"/>
      </w:pPr>
      <w:rPr>
        <w:rFonts w:ascii="Wingdings" w:hAnsi="Wingdings" w:hint="default"/>
      </w:rPr>
    </w:lvl>
    <w:lvl w:ilvl="4" w:tplc="BF78088C" w:tentative="1">
      <w:start w:val="1"/>
      <w:numFmt w:val="bullet"/>
      <w:lvlText w:val=""/>
      <w:lvlJc w:val="left"/>
      <w:pPr>
        <w:tabs>
          <w:tab w:val="num" w:pos="3600"/>
        </w:tabs>
        <w:ind w:left="3600" w:hanging="360"/>
      </w:pPr>
      <w:rPr>
        <w:rFonts w:ascii="Wingdings" w:hAnsi="Wingdings" w:hint="default"/>
      </w:rPr>
    </w:lvl>
    <w:lvl w:ilvl="5" w:tplc="4162A646" w:tentative="1">
      <w:start w:val="1"/>
      <w:numFmt w:val="bullet"/>
      <w:lvlText w:val=""/>
      <w:lvlJc w:val="left"/>
      <w:pPr>
        <w:tabs>
          <w:tab w:val="num" w:pos="4320"/>
        </w:tabs>
        <w:ind w:left="4320" w:hanging="360"/>
      </w:pPr>
      <w:rPr>
        <w:rFonts w:ascii="Wingdings" w:hAnsi="Wingdings" w:hint="default"/>
      </w:rPr>
    </w:lvl>
    <w:lvl w:ilvl="6" w:tplc="75968B62" w:tentative="1">
      <w:start w:val="1"/>
      <w:numFmt w:val="bullet"/>
      <w:lvlText w:val=""/>
      <w:lvlJc w:val="left"/>
      <w:pPr>
        <w:tabs>
          <w:tab w:val="num" w:pos="5040"/>
        </w:tabs>
        <w:ind w:left="5040" w:hanging="360"/>
      </w:pPr>
      <w:rPr>
        <w:rFonts w:ascii="Wingdings" w:hAnsi="Wingdings" w:hint="default"/>
      </w:rPr>
    </w:lvl>
    <w:lvl w:ilvl="7" w:tplc="99107978" w:tentative="1">
      <w:start w:val="1"/>
      <w:numFmt w:val="bullet"/>
      <w:lvlText w:val=""/>
      <w:lvlJc w:val="left"/>
      <w:pPr>
        <w:tabs>
          <w:tab w:val="num" w:pos="5760"/>
        </w:tabs>
        <w:ind w:left="5760" w:hanging="360"/>
      </w:pPr>
      <w:rPr>
        <w:rFonts w:ascii="Wingdings" w:hAnsi="Wingdings" w:hint="default"/>
      </w:rPr>
    </w:lvl>
    <w:lvl w:ilvl="8" w:tplc="68AC0C5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FF361C2"/>
    <w:multiLevelType w:val="hybridMultilevel"/>
    <w:tmpl w:val="13DAD14C"/>
    <w:lvl w:ilvl="0" w:tplc="C8AE5D44">
      <w:start w:val="1"/>
      <w:numFmt w:val="bullet"/>
      <w:lvlText w:val="-"/>
      <w:lvlJc w:val="left"/>
      <w:pPr>
        <w:tabs>
          <w:tab w:val="num" w:pos="720"/>
        </w:tabs>
        <w:ind w:left="720" w:hanging="360"/>
      </w:pPr>
      <w:rPr>
        <w:rFonts w:ascii="Times New Roman" w:hAnsi="Times New Roman" w:hint="default"/>
      </w:rPr>
    </w:lvl>
    <w:lvl w:ilvl="1" w:tplc="602035EC" w:tentative="1">
      <w:start w:val="1"/>
      <w:numFmt w:val="bullet"/>
      <w:lvlText w:val="-"/>
      <w:lvlJc w:val="left"/>
      <w:pPr>
        <w:tabs>
          <w:tab w:val="num" w:pos="1440"/>
        </w:tabs>
        <w:ind w:left="1440" w:hanging="360"/>
      </w:pPr>
      <w:rPr>
        <w:rFonts w:ascii="Times New Roman" w:hAnsi="Times New Roman" w:hint="default"/>
      </w:rPr>
    </w:lvl>
    <w:lvl w:ilvl="2" w:tplc="1CC65FF6" w:tentative="1">
      <w:start w:val="1"/>
      <w:numFmt w:val="bullet"/>
      <w:lvlText w:val="-"/>
      <w:lvlJc w:val="left"/>
      <w:pPr>
        <w:tabs>
          <w:tab w:val="num" w:pos="2160"/>
        </w:tabs>
        <w:ind w:left="2160" w:hanging="360"/>
      </w:pPr>
      <w:rPr>
        <w:rFonts w:ascii="Times New Roman" w:hAnsi="Times New Roman" w:hint="default"/>
      </w:rPr>
    </w:lvl>
    <w:lvl w:ilvl="3" w:tplc="E7647600" w:tentative="1">
      <w:start w:val="1"/>
      <w:numFmt w:val="bullet"/>
      <w:lvlText w:val="-"/>
      <w:lvlJc w:val="left"/>
      <w:pPr>
        <w:tabs>
          <w:tab w:val="num" w:pos="2880"/>
        </w:tabs>
        <w:ind w:left="2880" w:hanging="360"/>
      </w:pPr>
      <w:rPr>
        <w:rFonts w:ascii="Times New Roman" w:hAnsi="Times New Roman" w:hint="default"/>
      </w:rPr>
    </w:lvl>
    <w:lvl w:ilvl="4" w:tplc="4E7AECB0" w:tentative="1">
      <w:start w:val="1"/>
      <w:numFmt w:val="bullet"/>
      <w:lvlText w:val="-"/>
      <w:lvlJc w:val="left"/>
      <w:pPr>
        <w:tabs>
          <w:tab w:val="num" w:pos="3600"/>
        </w:tabs>
        <w:ind w:left="3600" w:hanging="360"/>
      </w:pPr>
      <w:rPr>
        <w:rFonts w:ascii="Times New Roman" w:hAnsi="Times New Roman" w:hint="default"/>
      </w:rPr>
    </w:lvl>
    <w:lvl w:ilvl="5" w:tplc="99608964" w:tentative="1">
      <w:start w:val="1"/>
      <w:numFmt w:val="bullet"/>
      <w:lvlText w:val="-"/>
      <w:lvlJc w:val="left"/>
      <w:pPr>
        <w:tabs>
          <w:tab w:val="num" w:pos="4320"/>
        </w:tabs>
        <w:ind w:left="4320" w:hanging="360"/>
      </w:pPr>
      <w:rPr>
        <w:rFonts w:ascii="Times New Roman" w:hAnsi="Times New Roman" w:hint="default"/>
      </w:rPr>
    </w:lvl>
    <w:lvl w:ilvl="6" w:tplc="3078B1B0" w:tentative="1">
      <w:start w:val="1"/>
      <w:numFmt w:val="bullet"/>
      <w:lvlText w:val="-"/>
      <w:lvlJc w:val="left"/>
      <w:pPr>
        <w:tabs>
          <w:tab w:val="num" w:pos="5040"/>
        </w:tabs>
        <w:ind w:left="5040" w:hanging="360"/>
      </w:pPr>
      <w:rPr>
        <w:rFonts w:ascii="Times New Roman" w:hAnsi="Times New Roman" w:hint="default"/>
      </w:rPr>
    </w:lvl>
    <w:lvl w:ilvl="7" w:tplc="3A3462BE" w:tentative="1">
      <w:start w:val="1"/>
      <w:numFmt w:val="bullet"/>
      <w:lvlText w:val="-"/>
      <w:lvlJc w:val="left"/>
      <w:pPr>
        <w:tabs>
          <w:tab w:val="num" w:pos="5760"/>
        </w:tabs>
        <w:ind w:left="5760" w:hanging="360"/>
      </w:pPr>
      <w:rPr>
        <w:rFonts w:ascii="Times New Roman" w:hAnsi="Times New Roman" w:hint="default"/>
      </w:rPr>
    </w:lvl>
    <w:lvl w:ilvl="8" w:tplc="96EA1D8A" w:tentative="1">
      <w:start w:val="1"/>
      <w:numFmt w:val="bullet"/>
      <w:lvlText w:val="-"/>
      <w:lvlJc w:val="left"/>
      <w:pPr>
        <w:tabs>
          <w:tab w:val="num" w:pos="6480"/>
        </w:tabs>
        <w:ind w:left="6480" w:hanging="360"/>
      </w:pPr>
      <w:rPr>
        <w:rFonts w:ascii="Times New Roman" w:hAnsi="Times New Roman" w:hint="default"/>
      </w:rPr>
    </w:lvl>
  </w:abstractNum>
  <w:num w:numId="1">
    <w:abstractNumId w:val="27"/>
  </w:num>
  <w:num w:numId="2">
    <w:abstractNumId w:val="18"/>
  </w:num>
  <w:num w:numId="3">
    <w:abstractNumId w:val="30"/>
  </w:num>
  <w:num w:numId="4">
    <w:abstractNumId w:val="4"/>
  </w:num>
  <w:num w:numId="5">
    <w:abstractNumId w:val="1"/>
  </w:num>
  <w:num w:numId="6">
    <w:abstractNumId w:val="12"/>
  </w:num>
  <w:num w:numId="7">
    <w:abstractNumId w:val="19"/>
  </w:num>
  <w:num w:numId="8">
    <w:abstractNumId w:val="20"/>
  </w:num>
  <w:num w:numId="9">
    <w:abstractNumId w:val="9"/>
  </w:num>
  <w:num w:numId="10">
    <w:abstractNumId w:val="5"/>
  </w:num>
  <w:num w:numId="11">
    <w:abstractNumId w:val="25"/>
  </w:num>
  <w:num w:numId="12">
    <w:abstractNumId w:val="0"/>
  </w:num>
  <w:num w:numId="13">
    <w:abstractNumId w:val="24"/>
  </w:num>
  <w:num w:numId="14">
    <w:abstractNumId w:val="7"/>
  </w:num>
  <w:num w:numId="15">
    <w:abstractNumId w:val="16"/>
  </w:num>
  <w:num w:numId="16">
    <w:abstractNumId w:val="8"/>
  </w:num>
  <w:num w:numId="17">
    <w:abstractNumId w:val="14"/>
  </w:num>
  <w:num w:numId="18">
    <w:abstractNumId w:val="17"/>
  </w:num>
  <w:num w:numId="19">
    <w:abstractNumId w:val="29"/>
  </w:num>
  <w:num w:numId="20">
    <w:abstractNumId w:val="6"/>
  </w:num>
  <w:num w:numId="21">
    <w:abstractNumId w:val="21"/>
  </w:num>
  <w:num w:numId="22">
    <w:abstractNumId w:val="28"/>
  </w:num>
  <w:num w:numId="23">
    <w:abstractNumId w:val="15"/>
  </w:num>
  <w:num w:numId="24">
    <w:abstractNumId w:val="3"/>
  </w:num>
  <w:num w:numId="25">
    <w:abstractNumId w:val="2"/>
  </w:num>
  <w:num w:numId="26">
    <w:abstractNumId w:val="11"/>
  </w:num>
  <w:num w:numId="27">
    <w:abstractNumId w:val="22"/>
  </w:num>
  <w:num w:numId="28">
    <w:abstractNumId w:val="23"/>
  </w:num>
  <w:num w:numId="29">
    <w:abstractNumId w:val="26"/>
  </w:num>
  <w:num w:numId="30">
    <w:abstractNumId w:val="10"/>
  </w:num>
  <w:num w:numId="31">
    <w:abstractNumId w:val="31"/>
  </w:num>
  <w:num w:numId="3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therine Kasper">
    <w15:presenceInfo w15:providerId="AD" w15:userId="S::ckasper7@gatech.edu::920b7356-8e16-4e4d-9351-9c2be16c1d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FA8"/>
    <w:rsid w:val="00000043"/>
    <w:rsid w:val="00000328"/>
    <w:rsid w:val="00000372"/>
    <w:rsid w:val="00000E20"/>
    <w:rsid w:val="00000F31"/>
    <w:rsid w:val="000014BF"/>
    <w:rsid w:val="00002009"/>
    <w:rsid w:val="00002550"/>
    <w:rsid w:val="00002BE2"/>
    <w:rsid w:val="00002BF3"/>
    <w:rsid w:val="00003A15"/>
    <w:rsid w:val="00003AFC"/>
    <w:rsid w:val="00003FB7"/>
    <w:rsid w:val="00004251"/>
    <w:rsid w:val="00004282"/>
    <w:rsid w:val="0000473D"/>
    <w:rsid w:val="00004780"/>
    <w:rsid w:val="000052BC"/>
    <w:rsid w:val="000068CB"/>
    <w:rsid w:val="00006937"/>
    <w:rsid w:val="00006F4E"/>
    <w:rsid w:val="00007185"/>
    <w:rsid w:val="0000742C"/>
    <w:rsid w:val="0000752E"/>
    <w:rsid w:val="00010607"/>
    <w:rsid w:val="00010B3C"/>
    <w:rsid w:val="00011110"/>
    <w:rsid w:val="000113A2"/>
    <w:rsid w:val="00012553"/>
    <w:rsid w:val="00013081"/>
    <w:rsid w:val="0001368D"/>
    <w:rsid w:val="00013F77"/>
    <w:rsid w:val="000144CA"/>
    <w:rsid w:val="00014B40"/>
    <w:rsid w:val="00014E53"/>
    <w:rsid w:val="00014F62"/>
    <w:rsid w:val="000150D4"/>
    <w:rsid w:val="00015835"/>
    <w:rsid w:val="000158BF"/>
    <w:rsid w:val="0001619C"/>
    <w:rsid w:val="00016EAB"/>
    <w:rsid w:val="00017C60"/>
    <w:rsid w:val="00017ECC"/>
    <w:rsid w:val="0002164B"/>
    <w:rsid w:val="00021715"/>
    <w:rsid w:val="00022007"/>
    <w:rsid w:val="0002223A"/>
    <w:rsid w:val="00022525"/>
    <w:rsid w:val="0002301C"/>
    <w:rsid w:val="00023421"/>
    <w:rsid w:val="00023C30"/>
    <w:rsid w:val="00024156"/>
    <w:rsid w:val="0002468D"/>
    <w:rsid w:val="00024A49"/>
    <w:rsid w:val="00024D8B"/>
    <w:rsid w:val="00025568"/>
    <w:rsid w:val="00026965"/>
    <w:rsid w:val="00026CD4"/>
    <w:rsid w:val="00027E98"/>
    <w:rsid w:val="00030344"/>
    <w:rsid w:val="0003054F"/>
    <w:rsid w:val="0003063E"/>
    <w:rsid w:val="00030979"/>
    <w:rsid w:val="00030A99"/>
    <w:rsid w:val="000311DF"/>
    <w:rsid w:val="00031315"/>
    <w:rsid w:val="00031675"/>
    <w:rsid w:val="00031747"/>
    <w:rsid w:val="00031863"/>
    <w:rsid w:val="000319B7"/>
    <w:rsid w:val="00031DC7"/>
    <w:rsid w:val="00031E4B"/>
    <w:rsid w:val="00031F1D"/>
    <w:rsid w:val="00032508"/>
    <w:rsid w:val="00032666"/>
    <w:rsid w:val="00032A83"/>
    <w:rsid w:val="00032CCC"/>
    <w:rsid w:val="000336BF"/>
    <w:rsid w:val="00033CBF"/>
    <w:rsid w:val="00034AD8"/>
    <w:rsid w:val="00034BC6"/>
    <w:rsid w:val="000357F2"/>
    <w:rsid w:val="000359C9"/>
    <w:rsid w:val="00035A6F"/>
    <w:rsid w:val="00035A8E"/>
    <w:rsid w:val="00036023"/>
    <w:rsid w:val="00036042"/>
    <w:rsid w:val="00036B68"/>
    <w:rsid w:val="00036D62"/>
    <w:rsid w:val="000371AE"/>
    <w:rsid w:val="000371F0"/>
    <w:rsid w:val="00037283"/>
    <w:rsid w:val="000374F8"/>
    <w:rsid w:val="00040275"/>
    <w:rsid w:val="0004098D"/>
    <w:rsid w:val="00041484"/>
    <w:rsid w:val="00041D96"/>
    <w:rsid w:val="00041EC2"/>
    <w:rsid w:val="000423E3"/>
    <w:rsid w:val="00043016"/>
    <w:rsid w:val="00043397"/>
    <w:rsid w:val="000433DC"/>
    <w:rsid w:val="000435DD"/>
    <w:rsid w:val="00043986"/>
    <w:rsid w:val="00043B40"/>
    <w:rsid w:val="00043C39"/>
    <w:rsid w:val="00044271"/>
    <w:rsid w:val="00044494"/>
    <w:rsid w:val="00044EAB"/>
    <w:rsid w:val="00045B04"/>
    <w:rsid w:val="00046427"/>
    <w:rsid w:val="0004698A"/>
    <w:rsid w:val="000477EA"/>
    <w:rsid w:val="00047890"/>
    <w:rsid w:val="00047C49"/>
    <w:rsid w:val="00047F4B"/>
    <w:rsid w:val="00050069"/>
    <w:rsid w:val="00050A12"/>
    <w:rsid w:val="00051285"/>
    <w:rsid w:val="000527AF"/>
    <w:rsid w:val="00052E68"/>
    <w:rsid w:val="00052E93"/>
    <w:rsid w:val="00052F3D"/>
    <w:rsid w:val="00053B8C"/>
    <w:rsid w:val="000541FB"/>
    <w:rsid w:val="00054F6F"/>
    <w:rsid w:val="00055280"/>
    <w:rsid w:val="00055481"/>
    <w:rsid w:val="0005563A"/>
    <w:rsid w:val="000558C2"/>
    <w:rsid w:val="00055988"/>
    <w:rsid w:val="00055CB2"/>
    <w:rsid w:val="00055E91"/>
    <w:rsid w:val="0005615B"/>
    <w:rsid w:val="000569BC"/>
    <w:rsid w:val="000569CD"/>
    <w:rsid w:val="000572E3"/>
    <w:rsid w:val="00057429"/>
    <w:rsid w:val="0005751A"/>
    <w:rsid w:val="00057535"/>
    <w:rsid w:val="00057A5E"/>
    <w:rsid w:val="00057BE4"/>
    <w:rsid w:val="000600EF"/>
    <w:rsid w:val="000605C5"/>
    <w:rsid w:val="00061E03"/>
    <w:rsid w:val="00063C22"/>
    <w:rsid w:val="00063ECC"/>
    <w:rsid w:val="00064213"/>
    <w:rsid w:val="000646CE"/>
    <w:rsid w:val="0006633B"/>
    <w:rsid w:val="000663CD"/>
    <w:rsid w:val="00067335"/>
    <w:rsid w:val="0006792C"/>
    <w:rsid w:val="000703C1"/>
    <w:rsid w:val="00070A65"/>
    <w:rsid w:val="00070FF8"/>
    <w:rsid w:val="00071DAB"/>
    <w:rsid w:val="00072222"/>
    <w:rsid w:val="000728B6"/>
    <w:rsid w:val="00072AC3"/>
    <w:rsid w:val="00072C4E"/>
    <w:rsid w:val="00072E4E"/>
    <w:rsid w:val="000733D4"/>
    <w:rsid w:val="00073C75"/>
    <w:rsid w:val="00073D8B"/>
    <w:rsid w:val="000742AF"/>
    <w:rsid w:val="0007472F"/>
    <w:rsid w:val="0007499B"/>
    <w:rsid w:val="00075EA3"/>
    <w:rsid w:val="00076243"/>
    <w:rsid w:val="000768EC"/>
    <w:rsid w:val="000777E0"/>
    <w:rsid w:val="00077871"/>
    <w:rsid w:val="0008165B"/>
    <w:rsid w:val="0008167E"/>
    <w:rsid w:val="0008182A"/>
    <w:rsid w:val="00083F8A"/>
    <w:rsid w:val="00084595"/>
    <w:rsid w:val="00084A55"/>
    <w:rsid w:val="00084B29"/>
    <w:rsid w:val="0008616B"/>
    <w:rsid w:val="000870B2"/>
    <w:rsid w:val="000872CC"/>
    <w:rsid w:val="00090312"/>
    <w:rsid w:val="0009052A"/>
    <w:rsid w:val="00090ED5"/>
    <w:rsid w:val="000919F2"/>
    <w:rsid w:val="00091A5B"/>
    <w:rsid w:val="00091F81"/>
    <w:rsid w:val="0009211F"/>
    <w:rsid w:val="000924A4"/>
    <w:rsid w:val="00092512"/>
    <w:rsid w:val="00092888"/>
    <w:rsid w:val="00092BA6"/>
    <w:rsid w:val="00093538"/>
    <w:rsid w:val="000941E1"/>
    <w:rsid w:val="000950EE"/>
    <w:rsid w:val="0009512B"/>
    <w:rsid w:val="00095D09"/>
    <w:rsid w:val="00096076"/>
    <w:rsid w:val="0009642F"/>
    <w:rsid w:val="000966FA"/>
    <w:rsid w:val="00096854"/>
    <w:rsid w:val="0009698C"/>
    <w:rsid w:val="00096AAB"/>
    <w:rsid w:val="000A04B1"/>
    <w:rsid w:val="000A12EF"/>
    <w:rsid w:val="000A1413"/>
    <w:rsid w:val="000A175D"/>
    <w:rsid w:val="000A1B13"/>
    <w:rsid w:val="000A1D80"/>
    <w:rsid w:val="000A1E10"/>
    <w:rsid w:val="000A26D9"/>
    <w:rsid w:val="000A2F75"/>
    <w:rsid w:val="000A310C"/>
    <w:rsid w:val="000A32D3"/>
    <w:rsid w:val="000A3602"/>
    <w:rsid w:val="000A385E"/>
    <w:rsid w:val="000A3DDA"/>
    <w:rsid w:val="000A47CE"/>
    <w:rsid w:val="000A5E1D"/>
    <w:rsid w:val="000A6CC0"/>
    <w:rsid w:val="000A72D1"/>
    <w:rsid w:val="000A74EF"/>
    <w:rsid w:val="000A7CB0"/>
    <w:rsid w:val="000B0218"/>
    <w:rsid w:val="000B042F"/>
    <w:rsid w:val="000B0583"/>
    <w:rsid w:val="000B05AB"/>
    <w:rsid w:val="000B10AC"/>
    <w:rsid w:val="000B11CE"/>
    <w:rsid w:val="000B1870"/>
    <w:rsid w:val="000B195A"/>
    <w:rsid w:val="000B2494"/>
    <w:rsid w:val="000B2DDE"/>
    <w:rsid w:val="000B2E0C"/>
    <w:rsid w:val="000B2EF8"/>
    <w:rsid w:val="000B5306"/>
    <w:rsid w:val="000B5AF0"/>
    <w:rsid w:val="000B5BA4"/>
    <w:rsid w:val="000B5DC4"/>
    <w:rsid w:val="000B65C4"/>
    <w:rsid w:val="000B7178"/>
    <w:rsid w:val="000B77FA"/>
    <w:rsid w:val="000B7C33"/>
    <w:rsid w:val="000C0775"/>
    <w:rsid w:val="000C1118"/>
    <w:rsid w:val="000C11A1"/>
    <w:rsid w:val="000C2024"/>
    <w:rsid w:val="000C33AA"/>
    <w:rsid w:val="000C357C"/>
    <w:rsid w:val="000C3C74"/>
    <w:rsid w:val="000C41A9"/>
    <w:rsid w:val="000C42A8"/>
    <w:rsid w:val="000C42B3"/>
    <w:rsid w:val="000C439D"/>
    <w:rsid w:val="000C4A5C"/>
    <w:rsid w:val="000C514C"/>
    <w:rsid w:val="000C547A"/>
    <w:rsid w:val="000C59FD"/>
    <w:rsid w:val="000C5C3A"/>
    <w:rsid w:val="000C5FA5"/>
    <w:rsid w:val="000C60AA"/>
    <w:rsid w:val="000C64A4"/>
    <w:rsid w:val="000C6B1A"/>
    <w:rsid w:val="000C6E7E"/>
    <w:rsid w:val="000C7350"/>
    <w:rsid w:val="000D0046"/>
    <w:rsid w:val="000D0139"/>
    <w:rsid w:val="000D0AE9"/>
    <w:rsid w:val="000D0EF8"/>
    <w:rsid w:val="000D25F1"/>
    <w:rsid w:val="000D3194"/>
    <w:rsid w:val="000D3A95"/>
    <w:rsid w:val="000D3CA3"/>
    <w:rsid w:val="000D3E18"/>
    <w:rsid w:val="000D414F"/>
    <w:rsid w:val="000D41CF"/>
    <w:rsid w:val="000D4851"/>
    <w:rsid w:val="000D49BF"/>
    <w:rsid w:val="000D4CE4"/>
    <w:rsid w:val="000D5186"/>
    <w:rsid w:val="000D5B71"/>
    <w:rsid w:val="000D63A5"/>
    <w:rsid w:val="000D64EF"/>
    <w:rsid w:val="000D6648"/>
    <w:rsid w:val="000D6D33"/>
    <w:rsid w:val="000D7AED"/>
    <w:rsid w:val="000D7ED1"/>
    <w:rsid w:val="000E001A"/>
    <w:rsid w:val="000E075A"/>
    <w:rsid w:val="000E0836"/>
    <w:rsid w:val="000E1427"/>
    <w:rsid w:val="000E1C54"/>
    <w:rsid w:val="000E2686"/>
    <w:rsid w:val="000E3E3D"/>
    <w:rsid w:val="000E3E41"/>
    <w:rsid w:val="000E41C7"/>
    <w:rsid w:val="000E4498"/>
    <w:rsid w:val="000E5573"/>
    <w:rsid w:val="000E55B4"/>
    <w:rsid w:val="000E57FA"/>
    <w:rsid w:val="000E5F56"/>
    <w:rsid w:val="000E6846"/>
    <w:rsid w:val="000E6C01"/>
    <w:rsid w:val="000E7023"/>
    <w:rsid w:val="000E7611"/>
    <w:rsid w:val="000E77A6"/>
    <w:rsid w:val="000E7C2E"/>
    <w:rsid w:val="000F0E17"/>
    <w:rsid w:val="000F1275"/>
    <w:rsid w:val="000F15F9"/>
    <w:rsid w:val="000F2567"/>
    <w:rsid w:val="000F29FC"/>
    <w:rsid w:val="000F3747"/>
    <w:rsid w:val="000F3DEE"/>
    <w:rsid w:val="000F4178"/>
    <w:rsid w:val="000F4187"/>
    <w:rsid w:val="000F444B"/>
    <w:rsid w:val="000F59B5"/>
    <w:rsid w:val="000F64BC"/>
    <w:rsid w:val="000F712B"/>
    <w:rsid w:val="000F7245"/>
    <w:rsid w:val="00101173"/>
    <w:rsid w:val="00101442"/>
    <w:rsid w:val="00101AFA"/>
    <w:rsid w:val="00101F0F"/>
    <w:rsid w:val="00102374"/>
    <w:rsid w:val="0010259D"/>
    <w:rsid w:val="00102684"/>
    <w:rsid w:val="00102AA2"/>
    <w:rsid w:val="00103528"/>
    <w:rsid w:val="00103C72"/>
    <w:rsid w:val="00104D33"/>
    <w:rsid w:val="001058B5"/>
    <w:rsid w:val="001065BA"/>
    <w:rsid w:val="001065CB"/>
    <w:rsid w:val="001067B4"/>
    <w:rsid w:val="0010730F"/>
    <w:rsid w:val="00107472"/>
    <w:rsid w:val="00107D42"/>
    <w:rsid w:val="00107DE0"/>
    <w:rsid w:val="001109FE"/>
    <w:rsid w:val="00110B4B"/>
    <w:rsid w:val="00110C1C"/>
    <w:rsid w:val="00111413"/>
    <w:rsid w:val="00112587"/>
    <w:rsid w:val="001130FE"/>
    <w:rsid w:val="001137F0"/>
    <w:rsid w:val="00113B43"/>
    <w:rsid w:val="00113DED"/>
    <w:rsid w:val="00113FAF"/>
    <w:rsid w:val="0011428B"/>
    <w:rsid w:val="001145AD"/>
    <w:rsid w:val="001155A1"/>
    <w:rsid w:val="00115E88"/>
    <w:rsid w:val="00116D7E"/>
    <w:rsid w:val="0011726F"/>
    <w:rsid w:val="00120AE3"/>
    <w:rsid w:val="00120CD2"/>
    <w:rsid w:val="00121A29"/>
    <w:rsid w:val="00121D2A"/>
    <w:rsid w:val="0012228D"/>
    <w:rsid w:val="001240F3"/>
    <w:rsid w:val="0012410D"/>
    <w:rsid w:val="00124295"/>
    <w:rsid w:val="001246E3"/>
    <w:rsid w:val="001249E7"/>
    <w:rsid w:val="0012601D"/>
    <w:rsid w:val="001267A9"/>
    <w:rsid w:val="0012756F"/>
    <w:rsid w:val="0012798D"/>
    <w:rsid w:val="0013030E"/>
    <w:rsid w:val="00130575"/>
    <w:rsid w:val="001309D7"/>
    <w:rsid w:val="00131BFA"/>
    <w:rsid w:val="0013272D"/>
    <w:rsid w:val="001327E3"/>
    <w:rsid w:val="00132D34"/>
    <w:rsid w:val="00133001"/>
    <w:rsid w:val="0013317F"/>
    <w:rsid w:val="00133348"/>
    <w:rsid w:val="001333A9"/>
    <w:rsid w:val="001333F0"/>
    <w:rsid w:val="00133AB9"/>
    <w:rsid w:val="00133D9E"/>
    <w:rsid w:val="00133E30"/>
    <w:rsid w:val="00133E7A"/>
    <w:rsid w:val="0013458E"/>
    <w:rsid w:val="00135191"/>
    <w:rsid w:val="0013537F"/>
    <w:rsid w:val="00135686"/>
    <w:rsid w:val="00135FB7"/>
    <w:rsid w:val="00137283"/>
    <w:rsid w:val="00137518"/>
    <w:rsid w:val="0013769C"/>
    <w:rsid w:val="00137A16"/>
    <w:rsid w:val="00137D67"/>
    <w:rsid w:val="00137E1A"/>
    <w:rsid w:val="00137FC1"/>
    <w:rsid w:val="0014106F"/>
    <w:rsid w:val="001413C8"/>
    <w:rsid w:val="00142052"/>
    <w:rsid w:val="00142284"/>
    <w:rsid w:val="00142AA8"/>
    <w:rsid w:val="0014459A"/>
    <w:rsid w:val="0014483C"/>
    <w:rsid w:val="00144D03"/>
    <w:rsid w:val="00145359"/>
    <w:rsid w:val="00146264"/>
    <w:rsid w:val="00146E7A"/>
    <w:rsid w:val="00147CD7"/>
    <w:rsid w:val="00147D67"/>
    <w:rsid w:val="00147E5C"/>
    <w:rsid w:val="001503C2"/>
    <w:rsid w:val="001504C6"/>
    <w:rsid w:val="00150FA1"/>
    <w:rsid w:val="00151C24"/>
    <w:rsid w:val="00151C60"/>
    <w:rsid w:val="00152393"/>
    <w:rsid w:val="001527FE"/>
    <w:rsid w:val="00152B70"/>
    <w:rsid w:val="00152E83"/>
    <w:rsid w:val="001557E0"/>
    <w:rsid w:val="001558B3"/>
    <w:rsid w:val="0015670A"/>
    <w:rsid w:val="00157AF2"/>
    <w:rsid w:val="00157BC7"/>
    <w:rsid w:val="00157CDB"/>
    <w:rsid w:val="00157E35"/>
    <w:rsid w:val="00157F17"/>
    <w:rsid w:val="00160082"/>
    <w:rsid w:val="0016056E"/>
    <w:rsid w:val="00160C07"/>
    <w:rsid w:val="0016117F"/>
    <w:rsid w:val="00161A85"/>
    <w:rsid w:val="00161FC7"/>
    <w:rsid w:val="00163BD5"/>
    <w:rsid w:val="00163C7B"/>
    <w:rsid w:val="001648DF"/>
    <w:rsid w:val="00164D96"/>
    <w:rsid w:val="001653F6"/>
    <w:rsid w:val="0016563B"/>
    <w:rsid w:val="001657A3"/>
    <w:rsid w:val="00165FCF"/>
    <w:rsid w:val="00166046"/>
    <w:rsid w:val="001665A0"/>
    <w:rsid w:val="00166803"/>
    <w:rsid w:val="0016729D"/>
    <w:rsid w:val="00170BF1"/>
    <w:rsid w:val="00171F8F"/>
    <w:rsid w:val="00172509"/>
    <w:rsid w:val="00172B30"/>
    <w:rsid w:val="00172EF1"/>
    <w:rsid w:val="001738D2"/>
    <w:rsid w:val="00173950"/>
    <w:rsid w:val="00173BD4"/>
    <w:rsid w:val="00173BEC"/>
    <w:rsid w:val="0017408E"/>
    <w:rsid w:val="00175BE5"/>
    <w:rsid w:val="00175EE1"/>
    <w:rsid w:val="00176591"/>
    <w:rsid w:val="00176A89"/>
    <w:rsid w:val="00177068"/>
    <w:rsid w:val="00177770"/>
    <w:rsid w:val="0017784C"/>
    <w:rsid w:val="001800D6"/>
    <w:rsid w:val="00180BFD"/>
    <w:rsid w:val="00180E45"/>
    <w:rsid w:val="0018330B"/>
    <w:rsid w:val="00183617"/>
    <w:rsid w:val="001838CE"/>
    <w:rsid w:val="0018396B"/>
    <w:rsid w:val="0018409D"/>
    <w:rsid w:val="00184483"/>
    <w:rsid w:val="0018492A"/>
    <w:rsid w:val="0018547C"/>
    <w:rsid w:val="001855A5"/>
    <w:rsid w:val="001864F8"/>
    <w:rsid w:val="0018660A"/>
    <w:rsid w:val="001866E4"/>
    <w:rsid w:val="00186CE0"/>
    <w:rsid w:val="001873F0"/>
    <w:rsid w:val="00187974"/>
    <w:rsid w:val="0019083A"/>
    <w:rsid w:val="00190A62"/>
    <w:rsid w:val="00190B3F"/>
    <w:rsid w:val="001913DA"/>
    <w:rsid w:val="001917A3"/>
    <w:rsid w:val="00192411"/>
    <w:rsid w:val="00193189"/>
    <w:rsid w:val="00193919"/>
    <w:rsid w:val="00193C61"/>
    <w:rsid w:val="0019479F"/>
    <w:rsid w:val="00194B50"/>
    <w:rsid w:val="00194D7C"/>
    <w:rsid w:val="00195070"/>
    <w:rsid w:val="00195DD5"/>
    <w:rsid w:val="00195DF9"/>
    <w:rsid w:val="001960D2"/>
    <w:rsid w:val="001961DC"/>
    <w:rsid w:val="001962C9"/>
    <w:rsid w:val="001962EF"/>
    <w:rsid w:val="0019638B"/>
    <w:rsid w:val="001976AC"/>
    <w:rsid w:val="00197D90"/>
    <w:rsid w:val="001A06AE"/>
    <w:rsid w:val="001A0B65"/>
    <w:rsid w:val="001A10B2"/>
    <w:rsid w:val="001A15E9"/>
    <w:rsid w:val="001A2367"/>
    <w:rsid w:val="001A2E11"/>
    <w:rsid w:val="001A3AA1"/>
    <w:rsid w:val="001A4945"/>
    <w:rsid w:val="001A4DEB"/>
    <w:rsid w:val="001A5397"/>
    <w:rsid w:val="001A5830"/>
    <w:rsid w:val="001A5BD8"/>
    <w:rsid w:val="001A5E00"/>
    <w:rsid w:val="001A5E30"/>
    <w:rsid w:val="001A60EE"/>
    <w:rsid w:val="001A61A5"/>
    <w:rsid w:val="001A63D8"/>
    <w:rsid w:val="001A6456"/>
    <w:rsid w:val="001A6606"/>
    <w:rsid w:val="001A6BFD"/>
    <w:rsid w:val="001A7266"/>
    <w:rsid w:val="001A72AC"/>
    <w:rsid w:val="001A73B8"/>
    <w:rsid w:val="001B02BE"/>
    <w:rsid w:val="001B02C7"/>
    <w:rsid w:val="001B05E1"/>
    <w:rsid w:val="001B0E20"/>
    <w:rsid w:val="001B1C5C"/>
    <w:rsid w:val="001B201B"/>
    <w:rsid w:val="001B2789"/>
    <w:rsid w:val="001B2827"/>
    <w:rsid w:val="001B43C6"/>
    <w:rsid w:val="001B4CC1"/>
    <w:rsid w:val="001B4EB1"/>
    <w:rsid w:val="001B4FAA"/>
    <w:rsid w:val="001B5C42"/>
    <w:rsid w:val="001B5E48"/>
    <w:rsid w:val="001B6E42"/>
    <w:rsid w:val="001C034E"/>
    <w:rsid w:val="001C04AB"/>
    <w:rsid w:val="001C1EC9"/>
    <w:rsid w:val="001C2346"/>
    <w:rsid w:val="001C2652"/>
    <w:rsid w:val="001C2A5D"/>
    <w:rsid w:val="001C2A6D"/>
    <w:rsid w:val="001C396C"/>
    <w:rsid w:val="001C3AAC"/>
    <w:rsid w:val="001C4404"/>
    <w:rsid w:val="001C4560"/>
    <w:rsid w:val="001C47CF"/>
    <w:rsid w:val="001C4A4B"/>
    <w:rsid w:val="001C4AE6"/>
    <w:rsid w:val="001C518A"/>
    <w:rsid w:val="001C5500"/>
    <w:rsid w:val="001C5656"/>
    <w:rsid w:val="001C73AA"/>
    <w:rsid w:val="001C73BA"/>
    <w:rsid w:val="001C7C96"/>
    <w:rsid w:val="001D02A2"/>
    <w:rsid w:val="001D1213"/>
    <w:rsid w:val="001D1390"/>
    <w:rsid w:val="001D1F38"/>
    <w:rsid w:val="001D271A"/>
    <w:rsid w:val="001D4F3B"/>
    <w:rsid w:val="001D55F8"/>
    <w:rsid w:val="001D5865"/>
    <w:rsid w:val="001D65BD"/>
    <w:rsid w:val="001D664A"/>
    <w:rsid w:val="001D7CC2"/>
    <w:rsid w:val="001D7FE1"/>
    <w:rsid w:val="001E069E"/>
    <w:rsid w:val="001E0A64"/>
    <w:rsid w:val="001E13D7"/>
    <w:rsid w:val="001E2343"/>
    <w:rsid w:val="001E27BE"/>
    <w:rsid w:val="001E2D36"/>
    <w:rsid w:val="001E37DB"/>
    <w:rsid w:val="001E4097"/>
    <w:rsid w:val="001E4430"/>
    <w:rsid w:val="001E4DE1"/>
    <w:rsid w:val="001E53E4"/>
    <w:rsid w:val="001E6571"/>
    <w:rsid w:val="001E69B4"/>
    <w:rsid w:val="001E6C5C"/>
    <w:rsid w:val="001E709B"/>
    <w:rsid w:val="001E71FE"/>
    <w:rsid w:val="001E79AE"/>
    <w:rsid w:val="001E7FC8"/>
    <w:rsid w:val="001F05FF"/>
    <w:rsid w:val="001F0C8C"/>
    <w:rsid w:val="001F1236"/>
    <w:rsid w:val="001F1284"/>
    <w:rsid w:val="001F1A58"/>
    <w:rsid w:val="001F216E"/>
    <w:rsid w:val="001F22C9"/>
    <w:rsid w:val="001F263A"/>
    <w:rsid w:val="001F32B5"/>
    <w:rsid w:val="001F3834"/>
    <w:rsid w:val="001F3CC6"/>
    <w:rsid w:val="001F3E4A"/>
    <w:rsid w:val="001F429C"/>
    <w:rsid w:val="001F4513"/>
    <w:rsid w:val="001F4797"/>
    <w:rsid w:val="001F48FE"/>
    <w:rsid w:val="001F581F"/>
    <w:rsid w:val="001F58BE"/>
    <w:rsid w:val="001F5D82"/>
    <w:rsid w:val="001F6A8D"/>
    <w:rsid w:val="001F7D49"/>
    <w:rsid w:val="0020237E"/>
    <w:rsid w:val="0020269F"/>
    <w:rsid w:val="00202890"/>
    <w:rsid w:val="002037C5"/>
    <w:rsid w:val="00203BD7"/>
    <w:rsid w:val="0020517D"/>
    <w:rsid w:val="002059A8"/>
    <w:rsid w:val="002059AC"/>
    <w:rsid w:val="00205D6A"/>
    <w:rsid w:val="002067A5"/>
    <w:rsid w:val="00206CE9"/>
    <w:rsid w:val="00207B3B"/>
    <w:rsid w:val="00210338"/>
    <w:rsid w:val="0021085E"/>
    <w:rsid w:val="00210C18"/>
    <w:rsid w:val="00210E79"/>
    <w:rsid w:val="002115D6"/>
    <w:rsid w:val="00211AA2"/>
    <w:rsid w:val="00212221"/>
    <w:rsid w:val="00212BD3"/>
    <w:rsid w:val="00212C0C"/>
    <w:rsid w:val="00212F20"/>
    <w:rsid w:val="00212FCD"/>
    <w:rsid w:val="002134F7"/>
    <w:rsid w:val="002135B9"/>
    <w:rsid w:val="00213793"/>
    <w:rsid w:val="00213F9B"/>
    <w:rsid w:val="002146D7"/>
    <w:rsid w:val="00215237"/>
    <w:rsid w:val="002153D4"/>
    <w:rsid w:val="002154B9"/>
    <w:rsid w:val="00217055"/>
    <w:rsid w:val="002177B7"/>
    <w:rsid w:val="00217BB3"/>
    <w:rsid w:val="00221DEA"/>
    <w:rsid w:val="00221F5C"/>
    <w:rsid w:val="00222017"/>
    <w:rsid w:val="00222686"/>
    <w:rsid w:val="00222CBC"/>
    <w:rsid w:val="002244F6"/>
    <w:rsid w:val="00224561"/>
    <w:rsid w:val="00224EDA"/>
    <w:rsid w:val="00225209"/>
    <w:rsid w:val="002252A9"/>
    <w:rsid w:val="002253E6"/>
    <w:rsid w:val="00225A6D"/>
    <w:rsid w:val="00225D60"/>
    <w:rsid w:val="00226797"/>
    <w:rsid w:val="00226B04"/>
    <w:rsid w:val="00226CC4"/>
    <w:rsid w:val="002274A3"/>
    <w:rsid w:val="00227712"/>
    <w:rsid w:val="00227810"/>
    <w:rsid w:val="002278B9"/>
    <w:rsid w:val="00227C05"/>
    <w:rsid w:val="00227CAF"/>
    <w:rsid w:val="00227E90"/>
    <w:rsid w:val="0023058D"/>
    <w:rsid w:val="0023075F"/>
    <w:rsid w:val="00230A2E"/>
    <w:rsid w:val="00230B3E"/>
    <w:rsid w:val="00230BF0"/>
    <w:rsid w:val="00230F89"/>
    <w:rsid w:val="0023196E"/>
    <w:rsid w:val="0023252D"/>
    <w:rsid w:val="00232B5A"/>
    <w:rsid w:val="00232DAD"/>
    <w:rsid w:val="0023329A"/>
    <w:rsid w:val="00233750"/>
    <w:rsid w:val="0023415F"/>
    <w:rsid w:val="00234414"/>
    <w:rsid w:val="00234DF0"/>
    <w:rsid w:val="00235BA0"/>
    <w:rsid w:val="002364AB"/>
    <w:rsid w:val="00236A84"/>
    <w:rsid w:val="0023708F"/>
    <w:rsid w:val="00237225"/>
    <w:rsid w:val="00237523"/>
    <w:rsid w:val="002377A4"/>
    <w:rsid w:val="00237A64"/>
    <w:rsid w:val="00237D28"/>
    <w:rsid w:val="0024069B"/>
    <w:rsid w:val="002414A4"/>
    <w:rsid w:val="00241A28"/>
    <w:rsid w:val="00241D39"/>
    <w:rsid w:val="002429C7"/>
    <w:rsid w:val="00242BEE"/>
    <w:rsid w:val="00242D44"/>
    <w:rsid w:val="00243CF4"/>
    <w:rsid w:val="0024479D"/>
    <w:rsid w:val="002447BA"/>
    <w:rsid w:val="0024557B"/>
    <w:rsid w:val="00245BFA"/>
    <w:rsid w:val="00246054"/>
    <w:rsid w:val="002460F8"/>
    <w:rsid w:val="0024644B"/>
    <w:rsid w:val="0024656E"/>
    <w:rsid w:val="00247075"/>
    <w:rsid w:val="0024732C"/>
    <w:rsid w:val="002501DF"/>
    <w:rsid w:val="002503ED"/>
    <w:rsid w:val="002504FE"/>
    <w:rsid w:val="002515DC"/>
    <w:rsid w:val="0025198A"/>
    <w:rsid w:val="00251BA8"/>
    <w:rsid w:val="00251EFB"/>
    <w:rsid w:val="00252595"/>
    <w:rsid w:val="00254718"/>
    <w:rsid w:val="0025661A"/>
    <w:rsid w:val="002566A3"/>
    <w:rsid w:val="0025758E"/>
    <w:rsid w:val="00257883"/>
    <w:rsid w:val="00261A75"/>
    <w:rsid w:val="00262F8E"/>
    <w:rsid w:val="002638DF"/>
    <w:rsid w:val="00263FB4"/>
    <w:rsid w:val="002641D7"/>
    <w:rsid w:val="00264945"/>
    <w:rsid w:val="00265CEF"/>
    <w:rsid w:val="00266041"/>
    <w:rsid w:val="002660D0"/>
    <w:rsid w:val="00266237"/>
    <w:rsid w:val="00266707"/>
    <w:rsid w:val="00267016"/>
    <w:rsid w:val="00270411"/>
    <w:rsid w:val="002711CD"/>
    <w:rsid w:val="00271846"/>
    <w:rsid w:val="002724BE"/>
    <w:rsid w:val="0027411F"/>
    <w:rsid w:val="00275021"/>
    <w:rsid w:val="00275FBB"/>
    <w:rsid w:val="0027695F"/>
    <w:rsid w:val="00276D04"/>
    <w:rsid w:val="00276F29"/>
    <w:rsid w:val="0027708B"/>
    <w:rsid w:val="002770F1"/>
    <w:rsid w:val="002770FC"/>
    <w:rsid w:val="00277476"/>
    <w:rsid w:val="002776F0"/>
    <w:rsid w:val="00277851"/>
    <w:rsid w:val="0028006F"/>
    <w:rsid w:val="002805F2"/>
    <w:rsid w:val="00280909"/>
    <w:rsid w:val="002809ED"/>
    <w:rsid w:val="00280C69"/>
    <w:rsid w:val="0028135D"/>
    <w:rsid w:val="0028153C"/>
    <w:rsid w:val="00281F14"/>
    <w:rsid w:val="00281F8A"/>
    <w:rsid w:val="002820A0"/>
    <w:rsid w:val="00282191"/>
    <w:rsid w:val="0028289A"/>
    <w:rsid w:val="00283E25"/>
    <w:rsid w:val="00283FAD"/>
    <w:rsid w:val="0028484A"/>
    <w:rsid w:val="00284FC7"/>
    <w:rsid w:val="0028569B"/>
    <w:rsid w:val="002867BB"/>
    <w:rsid w:val="002871D2"/>
    <w:rsid w:val="0028729A"/>
    <w:rsid w:val="0029072E"/>
    <w:rsid w:val="002907F0"/>
    <w:rsid w:val="00290942"/>
    <w:rsid w:val="00290A2E"/>
    <w:rsid w:val="00290FFE"/>
    <w:rsid w:val="0029125D"/>
    <w:rsid w:val="0029186E"/>
    <w:rsid w:val="00292331"/>
    <w:rsid w:val="00292961"/>
    <w:rsid w:val="00292E9D"/>
    <w:rsid w:val="002938F3"/>
    <w:rsid w:val="00293C41"/>
    <w:rsid w:val="00293DD6"/>
    <w:rsid w:val="00293DDD"/>
    <w:rsid w:val="00293EA3"/>
    <w:rsid w:val="002942A7"/>
    <w:rsid w:val="0029487A"/>
    <w:rsid w:val="00294CB5"/>
    <w:rsid w:val="0029541B"/>
    <w:rsid w:val="00295C9A"/>
    <w:rsid w:val="0029660A"/>
    <w:rsid w:val="00296F55"/>
    <w:rsid w:val="00297035"/>
    <w:rsid w:val="002977CE"/>
    <w:rsid w:val="00297839"/>
    <w:rsid w:val="002A08EE"/>
    <w:rsid w:val="002A09AC"/>
    <w:rsid w:val="002A0E1A"/>
    <w:rsid w:val="002A147A"/>
    <w:rsid w:val="002A1799"/>
    <w:rsid w:val="002A1BF2"/>
    <w:rsid w:val="002A26E8"/>
    <w:rsid w:val="002A2AB8"/>
    <w:rsid w:val="002A32F8"/>
    <w:rsid w:val="002A35DA"/>
    <w:rsid w:val="002A39BC"/>
    <w:rsid w:val="002A3B4A"/>
    <w:rsid w:val="002A4373"/>
    <w:rsid w:val="002A45F0"/>
    <w:rsid w:val="002A49BF"/>
    <w:rsid w:val="002A4A0F"/>
    <w:rsid w:val="002A4FCF"/>
    <w:rsid w:val="002A517C"/>
    <w:rsid w:val="002A529E"/>
    <w:rsid w:val="002A5578"/>
    <w:rsid w:val="002A5E8F"/>
    <w:rsid w:val="002A625C"/>
    <w:rsid w:val="002A6932"/>
    <w:rsid w:val="002A6F50"/>
    <w:rsid w:val="002A7050"/>
    <w:rsid w:val="002A71C2"/>
    <w:rsid w:val="002A736B"/>
    <w:rsid w:val="002A7907"/>
    <w:rsid w:val="002B0092"/>
    <w:rsid w:val="002B17E9"/>
    <w:rsid w:val="002B1B04"/>
    <w:rsid w:val="002B23D5"/>
    <w:rsid w:val="002B301B"/>
    <w:rsid w:val="002B4560"/>
    <w:rsid w:val="002B46FB"/>
    <w:rsid w:val="002B62B6"/>
    <w:rsid w:val="002B63EE"/>
    <w:rsid w:val="002B6769"/>
    <w:rsid w:val="002B6F5A"/>
    <w:rsid w:val="002B715D"/>
    <w:rsid w:val="002B74C1"/>
    <w:rsid w:val="002B74D2"/>
    <w:rsid w:val="002C01BB"/>
    <w:rsid w:val="002C0931"/>
    <w:rsid w:val="002C17DE"/>
    <w:rsid w:val="002C1AEB"/>
    <w:rsid w:val="002C1BBA"/>
    <w:rsid w:val="002C212A"/>
    <w:rsid w:val="002C21FE"/>
    <w:rsid w:val="002C33AD"/>
    <w:rsid w:val="002C3A9C"/>
    <w:rsid w:val="002C3D10"/>
    <w:rsid w:val="002C48A7"/>
    <w:rsid w:val="002C4D29"/>
    <w:rsid w:val="002C4DAC"/>
    <w:rsid w:val="002C4E5C"/>
    <w:rsid w:val="002C536F"/>
    <w:rsid w:val="002C5E76"/>
    <w:rsid w:val="002C73CC"/>
    <w:rsid w:val="002C7D4E"/>
    <w:rsid w:val="002C7F50"/>
    <w:rsid w:val="002D0FDB"/>
    <w:rsid w:val="002D0FED"/>
    <w:rsid w:val="002D16AA"/>
    <w:rsid w:val="002D326C"/>
    <w:rsid w:val="002D4F36"/>
    <w:rsid w:val="002D586E"/>
    <w:rsid w:val="002D591D"/>
    <w:rsid w:val="002D5A7F"/>
    <w:rsid w:val="002D5FF6"/>
    <w:rsid w:val="002D60C6"/>
    <w:rsid w:val="002D6147"/>
    <w:rsid w:val="002D67E5"/>
    <w:rsid w:val="002D6D1F"/>
    <w:rsid w:val="002D6DE3"/>
    <w:rsid w:val="002D724C"/>
    <w:rsid w:val="002D7260"/>
    <w:rsid w:val="002D736D"/>
    <w:rsid w:val="002D7792"/>
    <w:rsid w:val="002E0BAD"/>
    <w:rsid w:val="002E0DF3"/>
    <w:rsid w:val="002E1797"/>
    <w:rsid w:val="002E1E99"/>
    <w:rsid w:val="002E24C5"/>
    <w:rsid w:val="002E2D72"/>
    <w:rsid w:val="002E2E88"/>
    <w:rsid w:val="002E3E10"/>
    <w:rsid w:val="002E3F7C"/>
    <w:rsid w:val="002E4320"/>
    <w:rsid w:val="002E4345"/>
    <w:rsid w:val="002E488F"/>
    <w:rsid w:val="002E4DC0"/>
    <w:rsid w:val="002E4E3F"/>
    <w:rsid w:val="002E5D3F"/>
    <w:rsid w:val="002E5E06"/>
    <w:rsid w:val="002E61E3"/>
    <w:rsid w:val="002E6544"/>
    <w:rsid w:val="002E6654"/>
    <w:rsid w:val="002E66BE"/>
    <w:rsid w:val="002E75CB"/>
    <w:rsid w:val="002E76BF"/>
    <w:rsid w:val="002E79E6"/>
    <w:rsid w:val="002E7A9A"/>
    <w:rsid w:val="002F033A"/>
    <w:rsid w:val="002F0D17"/>
    <w:rsid w:val="002F1F5F"/>
    <w:rsid w:val="002F2EFE"/>
    <w:rsid w:val="002F3859"/>
    <w:rsid w:val="002F4383"/>
    <w:rsid w:val="002F4449"/>
    <w:rsid w:val="002F4C58"/>
    <w:rsid w:val="002F4C59"/>
    <w:rsid w:val="002F5D44"/>
    <w:rsid w:val="002F5E32"/>
    <w:rsid w:val="002F65FC"/>
    <w:rsid w:val="002F6CFF"/>
    <w:rsid w:val="002F6FB9"/>
    <w:rsid w:val="00300B15"/>
    <w:rsid w:val="00300EDE"/>
    <w:rsid w:val="003011AF"/>
    <w:rsid w:val="003014FF"/>
    <w:rsid w:val="0030156C"/>
    <w:rsid w:val="00301963"/>
    <w:rsid w:val="00301E03"/>
    <w:rsid w:val="00302955"/>
    <w:rsid w:val="00302BF1"/>
    <w:rsid w:val="00302F9D"/>
    <w:rsid w:val="0030300E"/>
    <w:rsid w:val="00303EDA"/>
    <w:rsid w:val="003045A4"/>
    <w:rsid w:val="00304CFB"/>
    <w:rsid w:val="00305469"/>
    <w:rsid w:val="00305920"/>
    <w:rsid w:val="003067E8"/>
    <w:rsid w:val="00306C53"/>
    <w:rsid w:val="003072B5"/>
    <w:rsid w:val="00307744"/>
    <w:rsid w:val="00307F0D"/>
    <w:rsid w:val="00310767"/>
    <w:rsid w:val="00310946"/>
    <w:rsid w:val="00310B7D"/>
    <w:rsid w:val="00311811"/>
    <w:rsid w:val="00311B4A"/>
    <w:rsid w:val="00311E2D"/>
    <w:rsid w:val="00311EDD"/>
    <w:rsid w:val="0031308F"/>
    <w:rsid w:val="00313FD9"/>
    <w:rsid w:val="003142B7"/>
    <w:rsid w:val="0031440A"/>
    <w:rsid w:val="00314425"/>
    <w:rsid w:val="003144B1"/>
    <w:rsid w:val="0031569A"/>
    <w:rsid w:val="003159A0"/>
    <w:rsid w:val="00315DED"/>
    <w:rsid w:val="003162E5"/>
    <w:rsid w:val="00317587"/>
    <w:rsid w:val="00317713"/>
    <w:rsid w:val="00317BC2"/>
    <w:rsid w:val="00317F88"/>
    <w:rsid w:val="003201CE"/>
    <w:rsid w:val="00321003"/>
    <w:rsid w:val="00321B75"/>
    <w:rsid w:val="00321DE4"/>
    <w:rsid w:val="003224E5"/>
    <w:rsid w:val="00322562"/>
    <w:rsid w:val="003225D4"/>
    <w:rsid w:val="00323535"/>
    <w:rsid w:val="003236FB"/>
    <w:rsid w:val="00323C4A"/>
    <w:rsid w:val="0032470A"/>
    <w:rsid w:val="00324787"/>
    <w:rsid w:val="00324936"/>
    <w:rsid w:val="003256DC"/>
    <w:rsid w:val="00325E6B"/>
    <w:rsid w:val="00325EAC"/>
    <w:rsid w:val="0032628A"/>
    <w:rsid w:val="00326B3E"/>
    <w:rsid w:val="00327188"/>
    <w:rsid w:val="003278C6"/>
    <w:rsid w:val="00330DCA"/>
    <w:rsid w:val="00331B71"/>
    <w:rsid w:val="00331C67"/>
    <w:rsid w:val="00331EBB"/>
    <w:rsid w:val="003322C9"/>
    <w:rsid w:val="00332F36"/>
    <w:rsid w:val="0033301E"/>
    <w:rsid w:val="003330CB"/>
    <w:rsid w:val="003337FC"/>
    <w:rsid w:val="00335096"/>
    <w:rsid w:val="00335D87"/>
    <w:rsid w:val="003368A5"/>
    <w:rsid w:val="00336C6A"/>
    <w:rsid w:val="00337073"/>
    <w:rsid w:val="0034027A"/>
    <w:rsid w:val="003403A5"/>
    <w:rsid w:val="003403CA"/>
    <w:rsid w:val="00340639"/>
    <w:rsid w:val="003411E7"/>
    <w:rsid w:val="00341355"/>
    <w:rsid w:val="003414D0"/>
    <w:rsid w:val="00341ED0"/>
    <w:rsid w:val="00342428"/>
    <w:rsid w:val="00342516"/>
    <w:rsid w:val="003429E3"/>
    <w:rsid w:val="00343133"/>
    <w:rsid w:val="003431C5"/>
    <w:rsid w:val="00343C94"/>
    <w:rsid w:val="00344191"/>
    <w:rsid w:val="00344369"/>
    <w:rsid w:val="00344D48"/>
    <w:rsid w:val="00345592"/>
    <w:rsid w:val="00346CD9"/>
    <w:rsid w:val="00347EB4"/>
    <w:rsid w:val="003511CC"/>
    <w:rsid w:val="00351999"/>
    <w:rsid w:val="003519EF"/>
    <w:rsid w:val="0035231D"/>
    <w:rsid w:val="00352BDB"/>
    <w:rsid w:val="00352C98"/>
    <w:rsid w:val="0035312B"/>
    <w:rsid w:val="003539C1"/>
    <w:rsid w:val="00353A58"/>
    <w:rsid w:val="00354A3C"/>
    <w:rsid w:val="00354D2D"/>
    <w:rsid w:val="00356216"/>
    <w:rsid w:val="0035642A"/>
    <w:rsid w:val="00356534"/>
    <w:rsid w:val="00356BCC"/>
    <w:rsid w:val="00360C4A"/>
    <w:rsid w:val="003626C0"/>
    <w:rsid w:val="003632F7"/>
    <w:rsid w:val="00363546"/>
    <w:rsid w:val="00363BFC"/>
    <w:rsid w:val="00363DFD"/>
    <w:rsid w:val="00364456"/>
    <w:rsid w:val="00364A74"/>
    <w:rsid w:val="0036503C"/>
    <w:rsid w:val="00365D28"/>
    <w:rsid w:val="00365E21"/>
    <w:rsid w:val="00365E53"/>
    <w:rsid w:val="00366734"/>
    <w:rsid w:val="00366B27"/>
    <w:rsid w:val="003674D4"/>
    <w:rsid w:val="00367737"/>
    <w:rsid w:val="00367A4C"/>
    <w:rsid w:val="00367DDF"/>
    <w:rsid w:val="00367DE0"/>
    <w:rsid w:val="00367FC1"/>
    <w:rsid w:val="00370808"/>
    <w:rsid w:val="003708F6"/>
    <w:rsid w:val="00370A3D"/>
    <w:rsid w:val="00370E38"/>
    <w:rsid w:val="0037221A"/>
    <w:rsid w:val="00372D60"/>
    <w:rsid w:val="003731B3"/>
    <w:rsid w:val="00373372"/>
    <w:rsid w:val="00373420"/>
    <w:rsid w:val="00373F0C"/>
    <w:rsid w:val="00374274"/>
    <w:rsid w:val="00374B3B"/>
    <w:rsid w:val="00374BB6"/>
    <w:rsid w:val="00374DD8"/>
    <w:rsid w:val="003755B6"/>
    <w:rsid w:val="0037566B"/>
    <w:rsid w:val="003756D3"/>
    <w:rsid w:val="003762AA"/>
    <w:rsid w:val="003765A5"/>
    <w:rsid w:val="00376CAC"/>
    <w:rsid w:val="00377243"/>
    <w:rsid w:val="0037737C"/>
    <w:rsid w:val="003773C2"/>
    <w:rsid w:val="00377483"/>
    <w:rsid w:val="0037750E"/>
    <w:rsid w:val="00377923"/>
    <w:rsid w:val="00377999"/>
    <w:rsid w:val="00377D0A"/>
    <w:rsid w:val="0038013B"/>
    <w:rsid w:val="00380972"/>
    <w:rsid w:val="0038238E"/>
    <w:rsid w:val="00383384"/>
    <w:rsid w:val="00383BD1"/>
    <w:rsid w:val="00384D45"/>
    <w:rsid w:val="00384DF8"/>
    <w:rsid w:val="00385283"/>
    <w:rsid w:val="00386DD3"/>
    <w:rsid w:val="0038702B"/>
    <w:rsid w:val="00387A13"/>
    <w:rsid w:val="00390465"/>
    <w:rsid w:val="003906A3"/>
    <w:rsid w:val="003909CF"/>
    <w:rsid w:val="00390E4E"/>
    <w:rsid w:val="00390F7A"/>
    <w:rsid w:val="003911A0"/>
    <w:rsid w:val="00391EEE"/>
    <w:rsid w:val="00393957"/>
    <w:rsid w:val="00394485"/>
    <w:rsid w:val="00394B5F"/>
    <w:rsid w:val="00394E93"/>
    <w:rsid w:val="00394EDD"/>
    <w:rsid w:val="003950E1"/>
    <w:rsid w:val="003953AC"/>
    <w:rsid w:val="00395409"/>
    <w:rsid w:val="0039590B"/>
    <w:rsid w:val="0039599F"/>
    <w:rsid w:val="003962C8"/>
    <w:rsid w:val="00396BB0"/>
    <w:rsid w:val="00396CC1"/>
    <w:rsid w:val="00397599"/>
    <w:rsid w:val="0039762A"/>
    <w:rsid w:val="0039783C"/>
    <w:rsid w:val="00397BDE"/>
    <w:rsid w:val="003A00F1"/>
    <w:rsid w:val="003A0822"/>
    <w:rsid w:val="003A1418"/>
    <w:rsid w:val="003A269D"/>
    <w:rsid w:val="003A28B7"/>
    <w:rsid w:val="003A2901"/>
    <w:rsid w:val="003A2A41"/>
    <w:rsid w:val="003A525A"/>
    <w:rsid w:val="003A5AF4"/>
    <w:rsid w:val="003A5C0E"/>
    <w:rsid w:val="003A5C1A"/>
    <w:rsid w:val="003A5EC2"/>
    <w:rsid w:val="003A6023"/>
    <w:rsid w:val="003A6162"/>
    <w:rsid w:val="003A63EB"/>
    <w:rsid w:val="003A6F29"/>
    <w:rsid w:val="003A6FAA"/>
    <w:rsid w:val="003B04CD"/>
    <w:rsid w:val="003B07E5"/>
    <w:rsid w:val="003B153E"/>
    <w:rsid w:val="003B15F3"/>
    <w:rsid w:val="003B1C09"/>
    <w:rsid w:val="003B25FB"/>
    <w:rsid w:val="003B282F"/>
    <w:rsid w:val="003B2CC7"/>
    <w:rsid w:val="003B3672"/>
    <w:rsid w:val="003B3A38"/>
    <w:rsid w:val="003B3A4F"/>
    <w:rsid w:val="003B3B1E"/>
    <w:rsid w:val="003B450A"/>
    <w:rsid w:val="003B4D65"/>
    <w:rsid w:val="003B51F3"/>
    <w:rsid w:val="003B5622"/>
    <w:rsid w:val="003B5A0E"/>
    <w:rsid w:val="003B5CE3"/>
    <w:rsid w:val="003B654A"/>
    <w:rsid w:val="003B6C43"/>
    <w:rsid w:val="003B6E7A"/>
    <w:rsid w:val="003B7092"/>
    <w:rsid w:val="003B7205"/>
    <w:rsid w:val="003B7702"/>
    <w:rsid w:val="003B7FC2"/>
    <w:rsid w:val="003C00BE"/>
    <w:rsid w:val="003C058F"/>
    <w:rsid w:val="003C094B"/>
    <w:rsid w:val="003C0DC2"/>
    <w:rsid w:val="003C0EB5"/>
    <w:rsid w:val="003C1792"/>
    <w:rsid w:val="003C1CFA"/>
    <w:rsid w:val="003C26F2"/>
    <w:rsid w:val="003C2B59"/>
    <w:rsid w:val="003C4DCB"/>
    <w:rsid w:val="003C4E04"/>
    <w:rsid w:val="003C5192"/>
    <w:rsid w:val="003C56D6"/>
    <w:rsid w:val="003C5742"/>
    <w:rsid w:val="003C57B1"/>
    <w:rsid w:val="003C5D37"/>
    <w:rsid w:val="003C64D8"/>
    <w:rsid w:val="003C684C"/>
    <w:rsid w:val="003C6A0D"/>
    <w:rsid w:val="003C79A1"/>
    <w:rsid w:val="003D0A4E"/>
    <w:rsid w:val="003D1174"/>
    <w:rsid w:val="003D1759"/>
    <w:rsid w:val="003D1BF6"/>
    <w:rsid w:val="003D1E7D"/>
    <w:rsid w:val="003D2F65"/>
    <w:rsid w:val="003D328B"/>
    <w:rsid w:val="003D36F3"/>
    <w:rsid w:val="003D37AE"/>
    <w:rsid w:val="003D3AF4"/>
    <w:rsid w:val="003D5D1F"/>
    <w:rsid w:val="003D69B9"/>
    <w:rsid w:val="003D6B3B"/>
    <w:rsid w:val="003D70DB"/>
    <w:rsid w:val="003D7E33"/>
    <w:rsid w:val="003D7F09"/>
    <w:rsid w:val="003E0139"/>
    <w:rsid w:val="003E05DC"/>
    <w:rsid w:val="003E0BC5"/>
    <w:rsid w:val="003E0ECF"/>
    <w:rsid w:val="003E0F20"/>
    <w:rsid w:val="003E1375"/>
    <w:rsid w:val="003E19C9"/>
    <w:rsid w:val="003E1D98"/>
    <w:rsid w:val="003E2862"/>
    <w:rsid w:val="003E293E"/>
    <w:rsid w:val="003E29CB"/>
    <w:rsid w:val="003E2B45"/>
    <w:rsid w:val="003E3563"/>
    <w:rsid w:val="003E38C5"/>
    <w:rsid w:val="003E3A5B"/>
    <w:rsid w:val="003E44AF"/>
    <w:rsid w:val="003E46AA"/>
    <w:rsid w:val="003E47A1"/>
    <w:rsid w:val="003E47A4"/>
    <w:rsid w:val="003E4FB2"/>
    <w:rsid w:val="003E547D"/>
    <w:rsid w:val="003E5801"/>
    <w:rsid w:val="003E64C6"/>
    <w:rsid w:val="003E684E"/>
    <w:rsid w:val="003E73A7"/>
    <w:rsid w:val="003E77EC"/>
    <w:rsid w:val="003E77F4"/>
    <w:rsid w:val="003E7969"/>
    <w:rsid w:val="003E7D57"/>
    <w:rsid w:val="003F0121"/>
    <w:rsid w:val="003F0351"/>
    <w:rsid w:val="003F1103"/>
    <w:rsid w:val="003F1355"/>
    <w:rsid w:val="003F2BF6"/>
    <w:rsid w:val="003F49B7"/>
    <w:rsid w:val="003F4C57"/>
    <w:rsid w:val="003F4F9B"/>
    <w:rsid w:val="003F4FBE"/>
    <w:rsid w:val="003F5107"/>
    <w:rsid w:val="003F527A"/>
    <w:rsid w:val="003F533D"/>
    <w:rsid w:val="003F53E2"/>
    <w:rsid w:val="003F5530"/>
    <w:rsid w:val="003F632E"/>
    <w:rsid w:val="003F7144"/>
    <w:rsid w:val="003F7B10"/>
    <w:rsid w:val="003F7DFD"/>
    <w:rsid w:val="00400AE2"/>
    <w:rsid w:val="00400B15"/>
    <w:rsid w:val="00401C81"/>
    <w:rsid w:val="00401DCE"/>
    <w:rsid w:val="00401F95"/>
    <w:rsid w:val="0040290D"/>
    <w:rsid w:val="00403B83"/>
    <w:rsid w:val="00404010"/>
    <w:rsid w:val="004041EF"/>
    <w:rsid w:val="00404BE9"/>
    <w:rsid w:val="00404C0E"/>
    <w:rsid w:val="00404E35"/>
    <w:rsid w:val="0040504E"/>
    <w:rsid w:val="004052BB"/>
    <w:rsid w:val="004053A5"/>
    <w:rsid w:val="00405412"/>
    <w:rsid w:val="0040611F"/>
    <w:rsid w:val="00406313"/>
    <w:rsid w:val="00406CF8"/>
    <w:rsid w:val="00407032"/>
    <w:rsid w:val="0040750B"/>
    <w:rsid w:val="004075A0"/>
    <w:rsid w:val="00407AEA"/>
    <w:rsid w:val="00407C8D"/>
    <w:rsid w:val="00410769"/>
    <w:rsid w:val="0041110C"/>
    <w:rsid w:val="0041125D"/>
    <w:rsid w:val="004114BA"/>
    <w:rsid w:val="00411701"/>
    <w:rsid w:val="004117D4"/>
    <w:rsid w:val="00412245"/>
    <w:rsid w:val="00412AA0"/>
    <w:rsid w:val="00412AE3"/>
    <w:rsid w:val="00412CD8"/>
    <w:rsid w:val="00413042"/>
    <w:rsid w:val="0041306E"/>
    <w:rsid w:val="00413EBB"/>
    <w:rsid w:val="004143B7"/>
    <w:rsid w:val="0041489B"/>
    <w:rsid w:val="004148F2"/>
    <w:rsid w:val="00414A84"/>
    <w:rsid w:val="00415204"/>
    <w:rsid w:val="004153C8"/>
    <w:rsid w:val="00415FDA"/>
    <w:rsid w:val="0041600B"/>
    <w:rsid w:val="00417050"/>
    <w:rsid w:val="00417189"/>
    <w:rsid w:val="00417A4B"/>
    <w:rsid w:val="00417DEF"/>
    <w:rsid w:val="004203B6"/>
    <w:rsid w:val="00420C4E"/>
    <w:rsid w:val="00421663"/>
    <w:rsid w:val="00421B33"/>
    <w:rsid w:val="00421C32"/>
    <w:rsid w:val="00422337"/>
    <w:rsid w:val="00422867"/>
    <w:rsid w:val="00422D21"/>
    <w:rsid w:val="00422E11"/>
    <w:rsid w:val="00423C3C"/>
    <w:rsid w:val="00423E33"/>
    <w:rsid w:val="0042557C"/>
    <w:rsid w:val="00426323"/>
    <w:rsid w:val="00426553"/>
    <w:rsid w:val="00426F3D"/>
    <w:rsid w:val="0042700D"/>
    <w:rsid w:val="0042712A"/>
    <w:rsid w:val="0042782B"/>
    <w:rsid w:val="00427D96"/>
    <w:rsid w:val="00430A35"/>
    <w:rsid w:val="00430CCA"/>
    <w:rsid w:val="00430E3D"/>
    <w:rsid w:val="0043183E"/>
    <w:rsid w:val="0043239B"/>
    <w:rsid w:val="00432854"/>
    <w:rsid w:val="004328E4"/>
    <w:rsid w:val="00432CC3"/>
    <w:rsid w:val="0043302C"/>
    <w:rsid w:val="004330C7"/>
    <w:rsid w:val="00433270"/>
    <w:rsid w:val="00433361"/>
    <w:rsid w:val="00433697"/>
    <w:rsid w:val="00433CF3"/>
    <w:rsid w:val="0043473E"/>
    <w:rsid w:val="00434786"/>
    <w:rsid w:val="00434D34"/>
    <w:rsid w:val="00434F0A"/>
    <w:rsid w:val="00435550"/>
    <w:rsid w:val="00437A32"/>
    <w:rsid w:val="00440E8E"/>
    <w:rsid w:val="004416CA"/>
    <w:rsid w:val="004416D2"/>
    <w:rsid w:val="0044252F"/>
    <w:rsid w:val="0044255A"/>
    <w:rsid w:val="00442ADE"/>
    <w:rsid w:val="00442D56"/>
    <w:rsid w:val="00442D85"/>
    <w:rsid w:val="00443258"/>
    <w:rsid w:val="004433A9"/>
    <w:rsid w:val="0044398E"/>
    <w:rsid w:val="00443F39"/>
    <w:rsid w:val="004442B9"/>
    <w:rsid w:val="00444479"/>
    <w:rsid w:val="00445298"/>
    <w:rsid w:val="00445311"/>
    <w:rsid w:val="004459EB"/>
    <w:rsid w:val="00445B7F"/>
    <w:rsid w:val="0044604C"/>
    <w:rsid w:val="00446619"/>
    <w:rsid w:val="00446628"/>
    <w:rsid w:val="0044669D"/>
    <w:rsid w:val="00446EC0"/>
    <w:rsid w:val="00447749"/>
    <w:rsid w:val="00447E28"/>
    <w:rsid w:val="004500C5"/>
    <w:rsid w:val="00450359"/>
    <w:rsid w:val="00450680"/>
    <w:rsid w:val="00450FEF"/>
    <w:rsid w:val="004512EA"/>
    <w:rsid w:val="0045193A"/>
    <w:rsid w:val="004519B8"/>
    <w:rsid w:val="00451A41"/>
    <w:rsid w:val="00451BBA"/>
    <w:rsid w:val="0045251D"/>
    <w:rsid w:val="00452EC4"/>
    <w:rsid w:val="00452F8C"/>
    <w:rsid w:val="004535D1"/>
    <w:rsid w:val="004542EC"/>
    <w:rsid w:val="0045453C"/>
    <w:rsid w:val="004545CB"/>
    <w:rsid w:val="00454794"/>
    <w:rsid w:val="004549BA"/>
    <w:rsid w:val="00454A50"/>
    <w:rsid w:val="00454CAA"/>
    <w:rsid w:val="00454FC1"/>
    <w:rsid w:val="00455CA1"/>
    <w:rsid w:val="00456D0E"/>
    <w:rsid w:val="00456E79"/>
    <w:rsid w:val="004574B7"/>
    <w:rsid w:val="00457C6D"/>
    <w:rsid w:val="00457E73"/>
    <w:rsid w:val="00460356"/>
    <w:rsid w:val="00461B66"/>
    <w:rsid w:val="00462370"/>
    <w:rsid w:val="004626CC"/>
    <w:rsid w:val="0046271E"/>
    <w:rsid w:val="00462AA6"/>
    <w:rsid w:val="00462C85"/>
    <w:rsid w:val="00462EC0"/>
    <w:rsid w:val="00462ED6"/>
    <w:rsid w:val="00462F26"/>
    <w:rsid w:val="00463147"/>
    <w:rsid w:val="00463474"/>
    <w:rsid w:val="00463647"/>
    <w:rsid w:val="00463E17"/>
    <w:rsid w:val="0046444E"/>
    <w:rsid w:val="00464523"/>
    <w:rsid w:val="004647BF"/>
    <w:rsid w:val="00464842"/>
    <w:rsid w:val="00464A74"/>
    <w:rsid w:val="00464AC8"/>
    <w:rsid w:val="00465B2B"/>
    <w:rsid w:val="00465ED7"/>
    <w:rsid w:val="0046614C"/>
    <w:rsid w:val="00466327"/>
    <w:rsid w:val="00466D17"/>
    <w:rsid w:val="00467BC1"/>
    <w:rsid w:val="0047018C"/>
    <w:rsid w:val="004702DF"/>
    <w:rsid w:val="004704A6"/>
    <w:rsid w:val="00470DB2"/>
    <w:rsid w:val="00472061"/>
    <w:rsid w:val="00472976"/>
    <w:rsid w:val="00472A81"/>
    <w:rsid w:val="00473AF8"/>
    <w:rsid w:val="0047414F"/>
    <w:rsid w:val="00474B4B"/>
    <w:rsid w:val="00474DD5"/>
    <w:rsid w:val="00474E24"/>
    <w:rsid w:val="004753DD"/>
    <w:rsid w:val="004755EE"/>
    <w:rsid w:val="00475928"/>
    <w:rsid w:val="0047605C"/>
    <w:rsid w:val="00477905"/>
    <w:rsid w:val="00480632"/>
    <w:rsid w:val="00480B9B"/>
    <w:rsid w:val="00480C12"/>
    <w:rsid w:val="004811A9"/>
    <w:rsid w:val="0048190C"/>
    <w:rsid w:val="00481B8D"/>
    <w:rsid w:val="00481F6A"/>
    <w:rsid w:val="00482168"/>
    <w:rsid w:val="00482295"/>
    <w:rsid w:val="00482BD7"/>
    <w:rsid w:val="00483372"/>
    <w:rsid w:val="0048345E"/>
    <w:rsid w:val="00485D32"/>
    <w:rsid w:val="00485F49"/>
    <w:rsid w:val="00486337"/>
    <w:rsid w:val="00486857"/>
    <w:rsid w:val="00486B88"/>
    <w:rsid w:val="00486C7F"/>
    <w:rsid w:val="004872DB"/>
    <w:rsid w:val="00487728"/>
    <w:rsid w:val="0048775D"/>
    <w:rsid w:val="00487DE1"/>
    <w:rsid w:val="00490320"/>
    <w:rsid w:val="004904CD"/>
    <w:rsid w:val="0049208A"/>
    <w:rsid w:val="00492169"/>
    <w:rsid w:val="004925CE"/>
    <w:rsid w:val="00492D98"/>
    <w:rsid w:val="00493000"/>
    <w:rsid w:val="004933AF"/>
    <w:rsid w:val="00493472"/>
    <w:rsid w:val="00493874"/>
    <w:rsid w:val="00493C61"/>
    <w:rsid w:val="00493EB4"/>
    <w:rsid w:val="004948FF"/>
    <w:rsid w:val="00494F31"/>
    <w:rsid w:val="004950EA"/>
    <w:rsid w:val="0049524B"/>
    <w:rsid w:val="00495B68"/>
    <w:rsid w:val="00495E69"/>
    <w:rsid w:val="00496158"/>
    <w:rsid w:val="00496DDE"/>
    <w:rsid w:val="00496FE6"/>
    <w:rsid w:val="00497264"/>
    <w:rsid w:val="00497E30"/>
    <w:rsid w:val="004A0103"/>
    <w:rsid w:val="004A0191"/>
    <w:rsid w:val="004A0540"/>
    <w:rsid w:val="004A07B9"/>
    <w:rsid w:val="004A0C63"/>
    <w:rsid w:val="004A13B3"/>
    <w:rsid w:val="004A2056"/>
    <w:rsid w:val="004A26AC"/>
    <w:rsid w:val="004A2873"/>
    <w:rsid w:val="004A43E0"/>
    <w:rsid w:val="004A4A36"/>
    <w:rsid w:val="004A5094"/>
    <w:rsid w:val="004A5580"/>
    <w:rsid w:val="004A5D6D"/>
    <w:rsid w:val="004A6311"/>
    <w:rsid w:val="004A64C8"/>
    <w:rsid w:val="004A695B"/>
    <w:rsid w:val="004A7E74"/>
    <w:rsid w:val="004A7F23"/>
    <w:rsid w:val="004B048B"/>
    <w:rsid w:val="004B0732"/>
    <w:rsid w:val="004B0B42"/>
    <w:rsid w:val="004B0BCB"/>
    <w:rsid w:val="004B0C0C"/>
    <w:rsid w:val="004B1BF8"/>
    <w:rsid w:val="004B1F5A"/>
    <w:rsid w:val="004B1FA8"/>
    <w:rsid w:val="004B2044"/>
    <w:rsid w:val="004B3145"/>
    <w:rsid w:val="004B3AAC"/>
    <w:rsid w:val="004B474C"/>
    <w:rsid w:val="004B5AFF"/>
    <w:rsid w:val="004B692F"/>
    <w:rsid w:val="004B6AB4"/>
    <w:rsid w:val="004B6C67"/>
    <w:rsid w:val="004B7E0F"/>
    <w:rsid w:val="004C0E7A"/>
    <w:rsid w:val="004C0EF0"/>
    <w:rsid w:val="004C1C66"/>
    <w:rsid w:val="004C2563"/>
    <w:rsid w:val="004C2584"/>
    <w:rsid w:val="004C2BC0"/>
    <w:rsid w:val="004C2D8D"/>
    <w:rsid w:val="004C394B"/>
    <w:rsid w:val="004C3A77"/>
    <w:rsid w:val="004C44A3"/>
    <w:rsid w:val="004C45AF"/>
    <w:rsid w:val="004C45D8"/>
    <w:rsid w:val="004C468F"/>
    <w:rsid w:val="004C49FD"/>
    <w:rsid w:val="004C4F28"/>
    <w:rsid w:val="004C4F56"/>
    <w:rsid w:val="004C57BA"/>
    <w:rsid w:val="004C6522"/>
    <w:rsid w:val="004C6BED"/>
    <w:rsid w:val="004C6E3E"/>
    <w:rsid w:val="004C6FAB"/>
    <w:rsid w:val="004C745A"/>
    <w:rsid w:val="004C78A4"/>
    <w:rsid w:val="004C7FA6"/>
    <w:rsid w:val="004D1277"/>
    <w:rsid w:val="004D1D49"/>
    <w:rsid w:val="004D2347"/>
    <w:rsid w:val="004D3E41"/>
    <w:rsid w:val="004D3E4B"/>
    <w:rsid w:val="004D40E9"/>
    <w:rsid w:val="004D4569"/>
    <w:rsid w:val="004D47E1"/>
    <w:rsid w:val="004D5202"/>
    <w:rsid w:val="004D53E1"/>
    <w:rsid w:val="004D5820"/>
    <w:rsid w:val="004D61A8"/>
    <w:rsid w:val="004D6434"/>
    <w:rsid w:val="004D6D43"/>
    <w:rsid w:val="004D7470"/>
    <w:rsid w:val="004D7AFA"/>
    <w:rsid w:val="004D7BB7"/>
    <w:rsid w:val="004D7ECE"/>
    <w:rsid w:val="004E04B7"/>
    <w:rsid w:val="004E061B"/>
    <w:rsid w:val="004E09F2"/>
    <w:rsid w:val="004E0E84"/>
    <w:rsid w:val="004E130E"/>
    <w:rsid w:val="004E13C3"/>
    <w:rsid w:val="004E13D9"/>
    <w:rsid w:val="004E2100"/>
    <w:rsid w:val="004E2CA9"/>
    <w:rsid w:val="004E3313"/>
    <w:rsid w:val="004E3FF2"/>
    <w:rsid w:val="004E3FF3"/>
    <w:rsid w:val="004E4532"/>
    <w:rsid w:val="004E47F0"/>
    <w:rsid w:val="004E4DA8"/>
    <w:rsid w:val="004E53EE"/>
    <w:rsid w:val="004E5531"/>
    <w:rsid w:val="004E557A"/>
    <w:rsid w:val="004E59F2"/>
    <w:rsid w:val="004E5D34"/>
    <w:rsid w:val="004E5FBB"/>
    <w:rsid w:val="004E6322"/>
    <w:rsid w:val="004E6475"/>
    <w:rsid w:val="004E6722"/>
    <w:rsid w:val="004E6E21"/>
    <w:rsid w:val="004E6EB1"/>
    <w:rsid w:val="004E798D"/>
    <w:rsid w:val="004F007E"/>
    <w:rsid w:val="004F0B1C"/>
    <w:rsid w:val="004F0FB2"/>
    <w:rsid w:val="004F2136"/>
    <w:rsid w:val="004F296A"/>
    <w:rsid w:val="004F3A09"/>
    <w:rsid w:val="004F43E4"/>
    <w:rsid w:val="004F4668"/>
    <w:rsid w:val="004F47A4"/>
    <w:rsid w:val="004F4B11"/>
    <w:rsid w:val="004F51AC"/>
    <w:rsid w:val="004F6B62"/>
    <w:rsid w:val="005009F5"/>
    <w:rsid w:val="00500B95"/>
    <w:rsid w:val="005015C1"/>
    <w:rsid w:val="0050206B"/>
    <w:rsid w:val="00503BDD"/>
    <w:rsid w:val="00504CEA"/>
    <w:rsid w:val="00505FD9"/>
    <w:rsid w:val="00506867"/>
    <w:rsid w:val="00506F0B"/>
    <w:rsid w:val="005076EB"/>
    <w:rsid w:val="005077A9"/>
    <w:rsid w:val="00507949"/>
    <w:rsid w:val="00510534"/>
    <w:rsid w:val="005109FC"/>
    <w:rsid w:val="00510E14"/>
    <w:rsid w:val="005119DF"/>
    <w:rsid w:val="00511A56"/>
    <w:rsid w:val="00511D98"/>
    <w:rsid w:val="005126C5"/>
    <w:rsid w:val="00513A6A"/>
    <w:rsid w:val="00514211"/>
    <w:rsid w:val="005144B6"/>
    <w:rsid w:val="00514F1A"/>
    <w:rsid w:val="0051585F"/>
    <w:rsid w:val="005159E4"/>
    <w:rsid w:val="00516157"/>
    <w:rsid w:val="00516828"/>
    <w:rsid w:val="00516F63"/>
    <w:rsid w:val="005174EC"/>
    <w:rsid w:val="005176A8"/>
    <w:rsid w:val="00517C0F"/>
    <w:rsid w:val="00520061"/>
    <w:rsid w:val="00520C5D"/>
    <w:rsid w:val="00520F43"/>
    <w:rsid w:val="005214AA"/>
    <w:rsid w:val="00522208"/>
    <w:rsid w:val="00522486"/>
    <w:rsid w:val="00522ECF"/>
    <w:rsid w:val="0052316D"/>
    <w:rsid w:val="00523BF2"/>
    <w:rsid w:val="00523FAC"/>
    <w:rsid w:val="005242DA"/>
    <w:rsid w:val="005243C4"/>
    <w:rsid w:val="005245B7"/>
    <w:rsid w:val="005247AB"/>
    <w:rsid w:val="00524C7F"/>
    <w:rsid w:val="00524ECB"/>
    <w:rsid w:val="0052531F"/>
    <w:rsid w:val="00525510"/>
    <w:rsid w:val="005256B4"/>
    <w:rsid w:val="005259D2"/>
    <w:rsid w:val="00525D74"/>
    <w:rsid w:val="005261BA"/>
    <w:rsid w:val="005276EF"/>
    <w:rsid w:val="00527D88"/>
    <w:rsid w:val="0053055F"/>
    <w:rsid w:val="005312AF"/>
    <w:rsid w:val="005318A4"/>
    <w:rsid w:val="00531C16"/>
    <w:rsid w:val="00531D73"/>
    <w:rsid w:val="005328B2"/>
    <w:rsid w:val="00532D9B"/>
    <w:rsid w:val="00533467"/>
    <w:rsid w:val="005336C4"/>
    <w:rsid w:val="005340FE"/>
    <w:rsid w:val="005341E9"/>
    <w:rsid w:val="005354CD"/>
    <w:rsid w:val="005359C6"/>
    <w:rsid w:val="00535A4F"/>
    <w:rsid w:val="00535B8E"/>
    <w:rsid w:val="00535BDE"/>
    <w:rsid w:val="0053698D"/>
    <w:rsid w:val="00536ADC"/>
    <w:rsid w:val="00536DCC"/>
    <w:rsid w:val="00536E20"/>
    <w:rsid w:val="00536EC7"/>
    <w:rsid w:val="005370D1"/>
    <w:rsid w:val="00537767"/>
    <w:rsid w:val="0053780B"/>
    <w:rsid w:val="0054015B"/>
    <w:rsid w:val="0054019A"/>
    <w:rsid w:val="0054032D"/>
    <w:rsid w:val="00541038"/>
    <w:rsid w:val="00542C26"/>
    <w:rsid w:val="00542FFF"/>
    <w:rsid w:val="00543EBB"/>
    <w:rsid w:val="005444F4"/>
    <w:rsid w:val="00544574"/>
    <w:rsid w:val="0054458C"/>
    <w:rsid w:val="00544802"/>
    <w:rsid w:val="00544FC7"/>
    <w:rsid w:val="005450A5"/>
    <w:rsid w:val="00545489"/>
    <w:rsid w:val="00545821"/>
    <w:rsid w:val="00546208"/>
    <w:rsid w:val="005463AF"/>
    <w:rsid w:val="005467CE"/>
    <w:rsid w:val="00546C08"/>
    <w:rsid w:val="00547573"/>
    <w:rsid w:val="00547743"/>
    <w:rsid w:val="00547B97"/>
    <w:rsid w:val="00547D4E"/>
    <w:rsid w:val="005501B5"/>
    <w:rsid w:val="00550565"/>
    <w:rsid w:val="005505AD"/>
    <w:rsid w:val="005512A2"/>
    <w:rsid w:val="00551699"/>
    <w:rsid w:val="005519E9"/>
    <w:rsid w:val="00551A06"/>
    <w:rsid w:val="00552A29"/>
    <w:rsid w:val="00553337"/>
    <w:rsid w:val="00553ACF"/>
    <w:rsid w:val="00554127"/>
    <w:rsid w:val="0055426E"/>
    <w:rsid w:val="0055439F"/>
    <w:rsid w:val="0055440D"/>
    <w:rsid w:val="00555504"/>
    <w:rsid w:val="00555D83"/>
    <w:rsid w:val="00555DFE"/>
    <w:rsid w:val="00556140"/>
    <w:rsid w:val="00556150"/>
    <w:rsid w:val="00556297"/>
    <w:rsid w:val="0055695E"/>
    <w:rsid w:val="00556F2E"/>
    <w:rsid w:val="0055761B"/>
    <w:rsid w:val="00557BB5"/>
    <w:rsid w:val="00557DD2"/>
    <w:rsid w:val="0056053C"/>
    <w:rsid w:val="005608AC"/>
    <w:rsid w:val="005609B3"/>
    <w:rsid w:val="005609EF"/>
    <w:rsid w:val="00560FB2"/>
    <w:rsid w:val="00561453"/>
    <w:rsid w:val="00561FE5"/>
    <w:rsid w:val="00561FF4"/>
    <w:rsid w:val="005625C9"/>
    <w:rsid w:val="00562AAD"/>
    <w:rsid w:val="00564484"/>
    <w:rsid w:val="00564684"/>
    <w:rsid w:val="00565E0B"/>
    <w:rsid w:val="005666CC"/>
    <w:rsid w:val="005670C7"/>
    <w:rsid w:val="005672CA"/>
    <w:rsid w:val="0056737E"/>
    <w:rsid w:val="0056796B"/>
    <w:rsid w:val="00567C52"/>
    <w:rsid w:val="00570345"/>
    <w:rsid w:val="005707C7"/>
    <w:rsid w:val="00570A64"/>
    <w:rsid w:val="0057159F"/>
    <w:rsid w:val="00571D36"/>
    <w:rsid w:val="00571FB2"/>
    <w:rsid w:val="00572926"/>
    <w:rsid w:val="00572CC9"/>
    <w:rsid w:val="00573897"/>
    <w:rsid w:val="00573E42"/>
    <w:rsid w:val="00574314"/>
    <w:rsid w:val="00574539"/>
    <w:rsid w:val="00574E0A"/>
    <w:rsid w:val="00575EB1"/>
    <w:rsid w:val="005774F5"/>
    <w:rsid w:val="005801A2"/>
    <w:rsid w:val="0058050C"/>
    <w:rsid w:val="005813D7"/>
    <w:rsid w:val="005814BA"/>
    <w:rsid w:val="0058151D"/>
    <w:rsid w:val="00582834"/>
    <w:rsid w:val="00582C40"/>
    <w:rsid w:val="00582CC5"/>
    <w:rsid w:val="0058383F"/>
    <w:rsid w:val="005839BA"/>
    <w:rsid w:val="00584118"/>
    <w:rsid w:val="005847C2"/>
    <w:rsid w:val="0058600A"/>
    <w:rsid w:val="00586070"/>
    <w:rsid w:val="005860F3"/>
    <w:rsid w:val="005874EC"/>
    <w:rsid w:val="00587AC3"/>
    <w:rsid w:val="00590129"/>
    <w:rsid w:val="00590886"/>
    <w:rsid w:val="00591274"/>
    <w:rsid w:val="00591E9F"/>
    <w:rsid w:val="00592931"/>
    <w:rsid w:val="00592C16"/>
    <w:rsid w:val="00593658"/>
    <w:rsid w:val="00593C52"/>
    <w:rsid w:val="00594039"/>
    <w:rsid w:val="0059420A"/>
    <w:rsid w:val="00594B43"/>
    <w:rsid w:val="00594CF1"/>
    <w:rsid w:val="0059506B"/>
    <w:rsid w:val="005952C0"/>
    <w:rsid w:val="005957D7"/>
    <w:rsid w:val="0059582C"/>
    <w:rsid w:val="0059621D"/>
    <w:rsid w:val="0059732E"/>
    <w:rsid w:val="005975C8"/>
    <w:rsid w:val="005A0046"/>
    <w:rsid w:val="005A0FE0"/>
    <w:rsid w:val="005A1074"/>
    <w:rsid w:val="005A122C"/>
    <w:rsid w:val="005A1F3E"/>
    <w:rsid w:val="005A2FAF"/>
    <w:rsid w:val="005A3BD2"/>
    <w:rsid w:val="005A4948"/>
    <w:rsid w:val="005A5520"/>
    <w:rsid w:val="005A5818"/>
    <w:rsid w:val="005A61EF"/>
    <w:rsid w:val="005A62A9"/>
    <w:rsid w:val="005A701B"/>
    <w:rsid w:val="005A7F73"/>
    <w:rsid w:val="005B0448"/>
    <w:rsid w:val="005B108C"/>
    <w:rsid w:val="005B1C67"/>
    <w:rsid w:val="005B1E3F"/>
    <w:rsid w:val="005B2DC9"/>
    <w:rsid w:val="005B2EC2"/>
    <w:rsid w:val="005B31DE"/>
    <w:rsid w:val="005B4032"/>
    <w:rsid w:val="005B4263"/>
    <w:rsid w:val="005B4391"/>
    <w:rsid w:val="005B4AE0"/>
    <w:rsid w:val="005B4C4F"/>
    <w:rsid w:val="005B616B"/>
    <w:rsid w:val="005B66D1"/>
    <w:rsid w:val="005B6C95"/>
    <w:rsid w:val="005B7886"/>
    <w:rsid w:val="005C17ED"/>
    <w:rsid w:val="005C1872"/>
    <w:rsid w:val="005C215B"/>
    <w:rsid w:val="005C3DD9"/>
    <w:rsid w:val="005C3E7F"/>
    <w:rsid w:val="005C41EB"/>
    <w:rsid w:val="005C48C8"/>
    <w:rsid w:val="005C4FCA"/>
    <w:rsid w:val="005C5A52"/>
    <w:rsid w:val="005C67DB"/>
    <w:rsid w:val="005C6B8D"/>
    <w:rsid w:val="005C76E5"/>
    <w:rsid w:val="005C76F3"/>
    <w:rsid w:val="005C790E"/>
    <w:rsid w:val="005C7B0A"/>
    <w:rsid w:val="005C7C78"/>
    <w:rsid w:val="005D02B0"/>
    <w:rsid w:val="005D0BA5"/>
    <w:rsid w:val="005D0F40"/>
    <w:rsid w:val="005D1288"/>
    <w:rsid w:val="005D2864"/>
    <w:rsid w:val="005D2BE5"/>
    <w:rsid w:val="005D2F4D"/>
    <w:rsid w:val="005D3143"/>
    <w:rsid w:val="005D4211"/>
    <w:rsid w:val="005D51F0"/>
    <w:rsid w:val="005D5626"/>
    <w:rsid w:val="005D5B99"/>
    <w:rsid w:val="005D623A"/>
    <w:rsid w:val="005D6AE9"/>
    <w:rsid w:val="005D70DA"/>
    <w:rsid w:val="005D73EE"/>
    <w:rsid w:val="005D772D"/>
    <w:rsid w:val="005D7BC6"/>
    <w:rsid w:val="005D7F5D"/>
    <w:rsid w:val="005D7FE3"/>
    <w:rsid w:val="005E0776"/>
    <w:rsid w:val="005E0BF6"/>
    <w:rsid w:val="005E17BB"/>
    <w:rsid w:val="005E383B"/>
    <w:rsid w:val="005E38DD"/>
    <w:rsid w:val="005E3B4B"/>
    <w:rsid w:val="005E45D3"/>
    <w:rsid w:val="005E474A"/>
    <w:rsid w:val="005E4977"/>
    <w:rsid w:val="005E4AA9"/>
    <w:rsid w:val="005E4BFC"/>
    <w:rsid w:val="005E4C43"/>
    <w:rsid w:val="005E54C7"/>
    <w:rsid w:val="005E58D5"/>
    <w:rsid w:val="005E5C15"/>
    <w:rsid w:val="005E5DE6"/>
    <w:rsid w:val="005E5F13"/>
    <w:rsid w:val="005E6BDC"/>
    <w:rsid w:val="005E6DE3"/>
    <w:rsid w:val="005E710F"/>
    <w:rsid w:val="005F037F"/>
    <w:rsid w:val="005F04E1"/>
    <w:rsid w:val="005F0595"/>
    <w:rsid w:val="005F1672"/>
    <w:rsid w:val="005F17F1"/>
    <w:rsid w:val="005F1F98"/>
    <w:rsid w:val="005F26F2"/>
    <w:rsid w:val="005F42F0"/>
    <w:rsid w:val="005F4303"/>
    <w:rsid w:val="005F47D6"/>
    <w:rsid w:val="005F4959"/>
    <w:rsid w:val="005F4998"/>
    <w:rsid w:val="005F4BD9"/>
    <w:rsid w:val="005F4D57"/>
    <w:rsid w:val="005F51AE"/>
    <w:rsid w:val="005F56ED"/>
    <w:rsid w:val="005F597E"/>
    <w:rsid w:val="005F5B2A"/>
    <w:rsid w:val="005F69E0"/>
    <w:rsid w:val="005F74FF"/>
    <w:rsid w:val="005F77A5"/>
    <w:rsid w:val="005F7D86"/>
    <w:rsid w:val="005F7DC9"/>
    <w:rsid w:val="00600522"/>
    <w:rsid w:val="00601232"/>
    <w:rsid w:val="006014A9"/>
    <w:rsid w:val="006017CB"/>
    <w:rsid w:val="00601814"/>
    <w:rsid w:val="006018EC"/>
    <w:rsid w:val="00601A60"/>
    <w:rsid w:val="00601B67"/>
    <w:rsid w:val="00602FE5"/>
    <w:rsid w:val="006033D7"/>
    <w:rsid w:val="006034A4"/>
    <w:rsid w:val="006038B7"/>
    <w:rsid w:val="00603C99"/>
    <w:rsid w:val="006048FC"/>
    <w:rsid w:val="00604973"/>
    <w:rsid w:val="00604EBB"/>
    <w:rsid w:val="0060681F"/>
    <w:rsid w:val="00606D8F"/>
    <w:rsid w:val="0061000F"/>
    <w:rsid w:val="00610518"/>
    <w:rsid w:val="00610682"/>
    <w:rsid w:val="006106C6"/>
    <w:rsid w:val="00610B05"/>
    <w:rsid w:val="00610DAA"/>
    <w:rsid w:val="00610F02"/>
    <w:rsid w:val="0061147F"/>
    <w:rsid w:val="006125D3"/>
    <w:rsid w:val="00612ABD"/>
    <w:rsid w:val="00612D91"/>
    <w:rsid w:val="00612EB1"/>
    <w:rsid w:val="00613BC6"/>
    <w:rsid w:val="00614D7B"/>
    <w:rsid w:val="00614DCF"/>
    <w:rsid w:val="00614E67"/>
    <w:rsid w:val="00615905"/>
    <w:rsid w:val="00615C3B"/>
    <w:rsid w:val="0061749B"/>
    <w:rsid w:val="00617717"/>
    <w:rsid w:val="00620333"/>
    <w:rsid w:val="00621253"/>
    <w:rsid w:val="0062174C"/>
    <w:rsid w:val="00622319"/>
    <w:rsid w:val="00622E17"/>
    <w:rsid w:val="00623760"/>
    <w:rsid w:val="00623F27"/>
    <w:rsid w:val="00623F6B"/>
    <w:rsid w:val="00624033"/>
    <w:rsid w:val="00624EBA"/>
    <w:rsid w:val="00625783"/>
    <w:rsid w:val="00625A7A"/>
    <w:rsid w:val="00626508"/>
    <w:rsid w:val="006267F0"/>
    <w:rsid w:val="00626978"/>
    <w:rsid w:val="00626EAE"/>
    <w:rsid w:val="0062730B"/>
    <w:rsid w:val="00627357"/>
    <w:rsid w:val="00627A89"/>
    <w:rsid w:val="0063001E"/>
    <w:rsid w:val="006308B7"/>
    <w:rsid w:val="0063166D"/>
    <w:rsid w:val="0063205F"/>
    <w:rsid w:val="00632062"/>
    <w:rsid w:val="0063215D"/>
    <w:rsid w:val="006330C2"/>
    <w:rsid w:val="00633805"/>
    <w:rsid w:val="00633A2E"/>
    <w:rsid w:val="00634001"/>
    <w:rsid w:val="006343C6"/>
    <w:rsid w:val="00636F20"/>
    <w:rsid w:val="006379F9"/>
    <w:rsid w:val="00637B79"/>
    <w:rsid w:val="00640107"/>
    <w:rsid w:val="0064026D"/>
    <w:rsid w:val="006419AD"/>
    <w:rsid w:val="006420D1"/>
    <w:rsid w:val="006423FC"/>
    <w:rsid w:val="0064267D"/>
    <w:rsid w:val="00642D51"/>
    <w:rsid w:val="00643331"/>
    <w:rsid w:val="0064373A"/>
    <w:rsid w:val="00644E30"/>
    <w:rsid w:val="00645025"/>
    <w:rsid w:val="006451AE"/>
    <w:rsid w:val="00645620"/>
    <w:rsid w:val="00645714"/>
    <w:rsid w:val="00646CA7"/>
    <w:rsid w:val="0064769A"/>
    <w:rsid w:val="006477EC"/>
    <w:rsid w:val="00650152"/>
    <w:rsid w:val="006501AB"/>
    <w:rsid w:val="00650DB2"/>
    <w:rsid w:val="006517A4"/>
    <w:rsid w:val="0065191E"/>
    <w:rsid w:val="00651BBB"/>
    <w:rsid w:val="00652276"/>
    <w:rsid w:val="00652771"/>
    <w:rsid w:val="00652DCE"/>
    <w:rsid w:val="00652EF9"/>
    <w:rsid w:val="0065314C"/>
    <w:rsid w:val="00653C63"/>
    <w:rsid w:val="00654AD0"/>
    <w:rsid w:val="00654C7D"/>
    <w:rsid w:val="00654E06"/>
    <w:rsid w:val="0065530B"/>
    <w:rsid w:val="006561BB"/>
    <w:rsid w:val="0065674B"/>
    <w:rsid w:val="0065685C"/>
    <w:rsid w:val="00656DC8"/>
    <w:rsid w:val="00657660"/>
    <w:rsid w:val="00657B68"/>
    <w:rsid w:val="00657C94"/>
    <w:rsid w:val="0066017A"/>
    <w:rsid w:val="00660187"/>
    <w:rsid w:val="006604D1"/>
    <w:rsid w:val="00660B08"/>
    <w:rsid w:val="0066106E"/>
    <w:rsid w:val="00661585"/>
    <w:rsid w:val="00661C8C"/>
    <w:rsid w:val="00661FAC"/>
    <w:rsid w:val="00662083"/>
    <w:rsid w:val="0066236E"/>
    <w:rsid w:val="00662B33"/>
    <w:rsid w:val="006633FF"/>
    <w:rsid w:val="00663B54"/>
    <w:rsid w:val="00663D00"/>
    <w:rsid w:val="006646C4"/>
    <w:rsid w:val="00664DD9"/>
    <w:rsid w:val="0066508C"/>
    <w:rsid w:val="006650CE"/>
    <w:rsid w:val="006653D6"/>
    <w:rsid w:val="00665A8C"/>
    <w:rsid w:val="00665F75"/>
    <w:rsid w:val="00667211"/>
    <w:rsid w:val="006673B1"/>
    <w:rsid w:val="00667622"/>
    <w:rsid w:val="006677B8"/>
    <w:rsid w:val="00667A46"/>
    <w:rsid w:val="00667B33"/>
    <w:rsid w:val="00667F38"/>
    <w:rsid w:val="00670183"/>
    <w:rsid w:val="00670C59"/>
    <w:rsid w:val="00670CEB"/>
    <w:rsid w:val="006710B8"/>
    <w:rsid w:val="00671442"/>
    <w:rsid w:val="006715CA"/>
    <w:rsid w:val="0067165C"/>
    <w:rsid w:val="00672178"/>
    <w:rsid w:val="0067298B"/>
    <w:rsid w:val="0067340E"/>
    <w:rsid w:val="00674CCD"/>
    <w:rsid w:val="006756C8"/>
    <w:rsid w:val="00675F68"/>
    <w:rsid w:val="00676340"/>
    <w:rsid w:val="00677A80"/>
    <w:rsid w:val="006803B4"/>
    <w:rsid w:val="00680679"/>
    <w:rsid w:val="00681AF8"/>
    <w:rsid w:val="0068241C"/>
    <w:rsid w:val="006828A8"/>
    <w:rsid w:val="00682CCC"/>
    <w:rsid w:val="006839D6"/>
    <w:rsid w:val="006857EE"/>
    <w:rsid w:val="00685BD6"/>
    <w:rsid w:val="00686063"/>
    <w:rsid w:val="006863AB"/>
    <w:rsid w:val="006863CC"/>
    <w:rsid w:val="006863E7"/>
    <w:rsid w:val="006875CF"/>
    <w:rsid w:val="00687B0D"/>
    <w:rsid w:val="00687E19"/>
    <w:rsid w:val="00687F22"/>
    <w:rsid w:val="006902D6"/>
    <w:rsid w:val="006913AD"/>
    <w:rsid w:val="00691EB6"/>
    <w:rsid w:val="006924A9"/>
    <w:rsid w:val="006933DD"/>
    <w:rsid w:val="0069378C"/>
    <w:rsid w:val="00693B03"/>
    <w:rsid w:val="00694BEB"/>
    <w:rsid w:val="00694F36"/>
    <w:rsid w:val="00695224"/>
    <w:rsid w:val="00695FBA"/>
    <w:rsid w:val="006965E2"/>
    <w:rsid w:val="006967C7"/>
    <w:rsid w:val="00696B40"/>
    <w:rsid w:val="00696DBE"/>
    <w:rsid w:val="0069706B"/>
    <w:rsid w:val="006A0CE9"/>
    <w:rsid w:val="006A0ED7"/>
    <w:rsid w:val="006A1352"/>
    <w:rsid w:val="006A1367"/>
    <w:rsid w:val="006A1A9D"/>
    <w:rsid w:val="006A1EFC"/>
    <w:rsid w:val="006A1F29"/>
    <w:rsid w:val="006A23B4"/>
    <w:rsid w:val="006A2406"/>
    <w:rsid w:val="006A2ACE"/>
    <w:rsid w:val="006A2B75"/>
    <w:rsid w:val="006A33DC"/>
    <w:rsid w:val="006A420C"/>
    <w:rsid w:val="006A58C3"/>
    <w:rsid w:val="006A5ACF"/>
    <w:rsid w:val="006A5D0E"/>
    <w:rsid w:val="006A5E70"/>
    <w:rsid w:val="006A63A6"/>
    <w:rsid w:val="006A63F1"/>
    <w:rsid w:val="006A654F"/>
    <w:rsid w:val="006A6628"/>
    <w:rsid w:val="006A674C"/>
    <w:rsid w:val="006A68D8"/>
    <w:rsid w:val="006A71EA"/>
    <w:rsid w:val="006A7610"/>
    <w:rsid w:val="006A7686"/>
    <w:rsid w:val="006A7ACA"/>
    <w:rsid w:val="006B0830"/>
    <w:rsid w:val="006B0E46"/>
    <w:rsid w:val="006B0E4C"/>
    <w:rsid w:val="006B17EB"/>
    <w:rsid w:val="006B1D32"/>
    <w:rsid w:val="006B1D34"/>
    <w:rsid w:val="006B30DD"/>
    <w:rsid w:val="006B411A"/>
    <w:rsid w:val="006B49A2"/>
    <w:rsid w:val="006B53F7"/>
    <w:rsid w:val="006B5441"/>
    <w:rsid w:val="006B5811"/>
    <w:rsid w:val="006B599F"/>
    <w:rsid w:val="006B5D0D"/>
    <w:rsid w:val="006B611D"/>
    <w:rsid w:val="006B61C5"/>
    <w:rsid w:val="006B67AF"/>
    <w:rsid w:val="006B6978"/>
    <w:rsid w:val="006B7945"/>
    <w:rsid w:val="006B7B89"/>
    <w:rsid w:val="006B7D1F"/>
    <w:rsid w:val="006C0B72"/>
    <w:rsid w:val="006C1C26"/>
    <w:rsid w:val="006C1C64"/>
    <w:rsid w:val="006C2189"/>
    <w:rsid w:val="006C27F3"/>
    <w:rsid w:val="006C2D65"/>
    <w:rsid w:val="006C45C2"/>
    <w:rsid w:val="006C46B0"/>
    <w:rsid w:val="006C4C6C"/>
    <w:rsid w:val="006C4D75"/>
    <w:rsid w:val="006C53D7"/>
    <w:rsid w:val="006C55FB"/>
    <w:rsid w:val="006C5CB5"/>
    <w:rsid w:val="006C5CF1"/>
    <w:rsid w:val="006C625C"/>
    <w:rsid w:val="006C6963"/>
    <w:rsid w:val="006C7528"/>
    <w:rsid w:val="006C762A"/>
    <w:rsid w:val="006C79F4"/>
    <w:rsid w:val="006C7D4B"/>
    <w:rsid w:val="006D134B"/>
    <w:rsid w:val="006D1478"/>
    <w:rsid w:val="006D1727"/>
    <w:rsid w:val="006D3174"/>
    <w:rsid w:val="006D3C0A"/>
    <w:rsid w:val="006D3F43"/>
    <w:rsid w:val="006D4140"/>
    <w:rsid w:val="006D4570"/>
    <w:rsid w:val="006D4B43"/>
    <w:rsid w:val="006D5135"/>
    <w:rsid w:val="006D5230"/>
    <w:rsid w:val="006D5583"/>
    <w:rsid w:val="006D5B51"/>
    <w:rsid w:val="006D6A38"/>
    <w:rsid w:val="006D6AE8"/>
    <w:rsid w:val="006D7AE5"/>
    <w:rsid w:val="006D7B19"/>
    <w:rsid w:val="006D7B31"/>
    <w:rsid w:val="006E07D1"/>
    <w:rsid w:val="006E0EC3"/>
    <w:rsid w:val="006E13BF"/>
    <w:rsid w:val="006E1DE6"/>
    <w:rsid w:val="006E1F28"/>
    <w:rsid w:val="006E265A"/>
    <w:rsid w:val="006E26F1"/>
    <w:rsid w:val="006E3155"/>
    <w:rsid w:val="006E36DF"/>
    <w:rsid w:val="006E3C18"/>
    <w:rsid w:val="006E3D4E"/>
    <w:rsid w:val="006E484B"/>
    <w:rsid w:val="006E4896"/>
    <w:rsid w:val="006E5A7C"/>
    <w:rsid w:val="006E698A"/>
    <w:rsid w:val="006E77CF"/>
    <w:rsid w:val="006E7E17"/>
    <w:rsid w:val="006F2817"/>
    <w:rsid w:val="006F332A"/>
    <w:rsid w:val="006F3F10"/>
    <w:rsid w:val="006F44FA"/>
    <w:rsid w:val="006F45D2"/>
    <w:rsid w:val="006F4D4A"/>
    <w:rsid w:val="006F4D61"/>
    <w:rsid w:val="006F5075"/>
    <w:rsid w:val="006F51FB"/>
    <w:rsid w:val="006F52FC"/>
    <w:rsid w:val="006F5648"/>
    <w:rsid w:val="006F61B7"/>
    <w:rsid w:val="006F72CE"/>
    <w:rsid w:val="00700125"/>
    <w:rsid w:val="00700CE8"/>
    <w:rsid w:val="0070159F"/>
    <w:rsid w:val="00703312"/>
    <w:rsid w:val="00703326"/>
    <w:rsid w:val="00703E0F"/>
    <w:rsid w:val="0070453D"/>
    <w:rsid w:val="00704B23"/>
    <w:rsid w:val="0070513E"/>
    <w:rsid w:val="007052A8"/>
    <w:rsid w:val="00705AB1"/>
    <w:rsid w:val="00706881"/>
    <w:rsid w:val="00706A73"/>
    <w:rsid w:val="0070710D"/>
    <w:rsid w:val="00707AB0"/>
    <w:rsid w:val="00707BB0"/>
    <w:rsid w:val="00707DD1"/>
    <w:rsid w:val="00707E83"/>
    <w:rsid w:val="00707F6B"/>
    <w:rsid w:val="007108D3"/>
    <w:rsid w:val="00710E79"/>
    <w:rsid w:val="00711A30"/>
    <w:rsid w:val="00711A79"/>
    <w:rsid w:val="00711F3D"/>
    <w:rsid w:val="00711FDC"/>
    <w:rsid w:val="00712DF7"/>
    <w:rsid w:val="007135E7"/>
    <w:rsid w:val="00713A0C"/>
    <w:rsid w:val="00713DFA"/>
    <w:rsid w:val="0071435E"/>
    <w:rsid w:val="007149AC"/>
    <w:rsid w:val="00714D98"/>
    <w:rsid w:val="00715CBD"/>
    <w:rsid w:val="0071619A"/>
    <w:rsid w:val="00716802"/>
    <w:rsid w:val="00716FC5"/>
    <w:rsid w:val="007178AE"/>
    <w:rsid w:val="00717BFC"/>
    <w:rsid w:val="00717C5F"/>
    <w:rsid w:val="00720589"/>
    <w:rsid w:val="00720801"/>
    <w:rsid w:val="007213F1"/>
    <w:rsid w:val="00721450"/>
    <w:rsid w:val="007216F4"/>
    <w:rsid w:val="007218F6"/>
    <w:rsid w:val="00721EDB"/>
    <w:rsid w:val="00722746"/>
    <w:rsid w:val="00723714"/>
    <w:rsid w:val="00723D25"/>
    <w:rsid w:val="007248E5"/>
    <w:rsid w:val="00724D84"/>
    <w:rsid w:val="00724FE6"/>
    <w:rsid w:val="007260F9"/>
    <w:rsid w:val="00726483"/>
    <w:rsid w:val="00726569"/>
    <w:rsid w:val="00726744"/>
    <w:rsid w:val="00726A2C"/>
    <w:rsid w:val="00726E32"/>
    <w:rsid w:val="00727315"/>
    <w:rsid w:val="00730A7F"/>
    <w:rsid w:val="00730C79"/>
    <w:rsid w:val="00730DC6"/>
    <w:rsid w:val="00730ECD"/>
    <w:rsid w:val="00730FA9"/>
    <w:rsid w:val="0073199A"/>
    <w:rsid w:val="00731A8D"/>
    <w:rsid w:val="00731E96"/>
    <w:rsid w:val="0073230C"/>
    <w:rsid w:val="007326D3"/>
    <w:rsid w:val="0073291C"/>
    <w:rsid w:val="00733892"/>
    <w:rsid w:val="0073433A"/>
    <w:rsid w:val="00734799"/>
    <w:rsid w:val="007348BE"/>
    <w:rsid w:val="00734D4D"/>
    <w:rsid w:val="00734E07"/>
    <w:rsid w:val="007350CC"/>
    <w:rsid w:val="00735286"/>
    <w:rsid w:val="00735447"/>
    <w:rsid w:val="007354F7"/>
    <w:rsid w:val="007365F0"/>
    <w:rsid w:val="007403E1"/>
    <w:rsid w:val="007407A9"/>
    <w:rsid w:val="00740814"/>
    <w:rsid w:val="00740E3C"/>
    <w:rsid w:val="007418BA"/>
    <w:rsid w:val="00742403"/>
    <w:rsid w:val="0074281E"/>
    <w:rsid w:val="00742843"/>
    <w:rsid w:val="00742A34"/>
    <w:rsid w:val="00743D04"/>
    <w:rsid w:val="00744C8C"/>
    <w:rsid w:val="00745877"/>
    <w:rsid w:val="00746856"/>
    <w:rsid w:val="00746BA0"/>
    <w:rsid w:val="007473BB"/>
    <w:rsid w:val="00747CDF"/>
    <w:rsid w:val="0075024A"/>
    <w:rsid w:val="00750BD5"/>
    <w:rsid w:val="00750F2F"/>
    <w:rsid w:val="007513B9"/>
    <w:rsid w:val="007514CC"/>
    <w:rsid w:val="00751E60"/>
    <w:rsid w:val="007521C3"/>
    <w:rsid w:val="007526A9"/>
    <w:rsid w:val="0075377F"/>
    <w:rsid w:val="00753A62"/>
    <w:rsid w:val="00754101"/>
    <w:rsid w:val="00754E64"/>
    <w:rsid w:val="00754EC1"/>
    <w:rsid w:val="007551C9"/>
    <w:rsid w:val="00755292"/>
    <w:rsid w:val="007563B0"/>
    <w:rsid w:val="00756643"/>
    <w:rsid w:val="007601B9"/>
    <w:rsid w:val="00760761"/>
    <w:rsid w:val="00760E67"/>
    <w:rsid w:val="00760F89"/>
    <w:rsid w:val="00761D4F"/>
    <w:rsid w:val="0076294A"/>
    <w:rsid w:val="00762BE5"/>
    <w:rsid w:val="00763BA4"/>
    <w:rsid w:val="00763C56"/>
    <w:rsid w:val="00763CEC"/>
    <w:rsid w:val="0076500F"/>
    <w:rsid w:val="00765550"/>
    <w:rsid w:val="00765735"/>
    <w:rsid w:val="007658FE"/>
    <w:rsid w:val="007659FC"/>
    <w:rsid w:val="00766919"/>
    <w:rsid w:val="0076768D"/>
    <w:rsid w:val="00767826"/>
    <w:rsid w:val="00767D48"/>
    <w:rsid w:val="00770D81"/>
    <w:rsid w:val="00771EF0"/>
    <w:rsid w:val="0077243A"/>
    <w:rsid w:val="00772593"/>
    <w:rsid w:val="0077294F"/>
    <w:rsid w:val="00772B38"/>
    <w:rsid w:val="00772C0E"/>
    <w:rsid w:val="00773489"/>
    <w:rsid w:val="0077359A"/>
    <w:rsid w:val="00773B63"/>
    <w:rsid w:val="00773EF7"/>
    <w:rsid w:val="00774088"/>
    <w:rsid w:val="00774092"/>
    <w:rsid w:val="0077468B"/>
    <w:rsid w:val="00774F53"/>
    <w:rsid w:val="00774FAB"/>
    <w:rsid w:val="007752E0"/>
    <w:rsid w:val="007753F7"/>
    <w:rsid w:val="0077552C"/>
    <w:rsid w:val="0077558B"/>
    <w:rsid w:val="00775C34"/>
    <w:rsid w:val="00775CF3"/>
    <w:rsid w:val="00775F9A"/>
    <w:rsid w:val="00775FAD"/>
    <w:rsid w:val="007768DC"/>
    <w:rsid w:val="0077769B"/>
    <w:rsid w:val="00777956"/>
    <w:rsid w:val="00777A4F"/>
    <w:rsid w:val="007809EA"/>
    <w:rsid w:val="00780C79"/>
    <w:rsid w:val="0078104C"/>
    <w:rsid w:val="00781179"/>
    <w:rsid w:val="00781186"/>
    <w:rsid w:val="00781AC6"/>
    <w:rsid w:val="00782093"/>
    <w:rsid w:val="00782297"/>
    <w:rsid w:val="00782783"/>
    <w:rsid w:val="00782F65"/>
    <w:rsid w:val="00782F90"/>
    <w:rsid w:val="0078412E"/>
    <w:rsid w:val="00784752"/>
    <w:rsid w:val="00784C71"/>
    <w:rsid w:val="0078593C"/>
    <w:rsid w:val="007863A5"/>
    <w:rsid w:val="00786770"/>
    <w:rsid w:val="00786E6D"/>
    <w:rsid w:val="00786F57"/>
    <w:rsid w:val="00787057"/>
    <w:rsid w:val="00787875"/>
    <w:rsid w:val="00790072"/>
    <w:rsid w:val="007914BE"/>
    <w:rsid w:val="00791E03"/>
    <w:rsid w:val="0079243E"/>
    <w:rsid w:val="007924FD"/>
    <w:rsid w:val="00792DEB"/>
    <w:rsid w:val="00793046"/>
    <w:rsid w:val="00793A50"/>
    <w:rsid w:val="00794025"/>
    <w:rsid w:val="007948F4"/>
    <w:rsid w:val="00794913"/>
    <w:rsid w:val="00794B63"/>
    <w:rsid w:val="00795639"/>
    <w:rsid w:val="007959E6"/>
    <w:rsid w:val="007975B9"/>
    <w:rsid w:val="00797F3D"/>
    <w:rsid w:val="007A0E2D"/>
    <w:rsid w:val="007A0EFF"/>
    <w:rsid w:val="007A0F2B"/>
    <w:rsid w:val="007A1150"/>
    <w:rsid w:val="007A15CB"/>
    <w:rsid w:val="007A37F4"/>
    <w:rsid w:val="007A3B09"/>
    <w:rsid w:val="007A3FEF"/>
    <w:rsid w:val="007A4673"/>
    <w:rsid w:val="007A54D0"/>
    <w:rsid w:val="007A5AC5"/>
    <w:rsid w:val="007A6071"/>
    <w:rsid w:val="007A70AD"/>
    <w:rsid w:val="007A7363"/>
    <w:rsid w:val="007A745B"/>
    <w:rsid w:val="007A7D5D"/>
    <w:rsid w:val="007A7D6D"/>
    <w:rsid w:val="007B0209"/>
    <w:rsid w:val="007B026B"/>
    <w:rsid w:val="007B0664"/>
    <w:rsid w:val="007B09D9"/>
    <w:rsid w:val="007B0F31"/>
    <w:rsid w:val="007B1695"/>
    <w:rsid w:val="007B188A"/>
    <w:rsid w:val="007B1902"/>
    <w:rsid w:val="007B2B4D"/>
    <w:rsid w:val="007B3487"/>
    <w:rsid w:val="007B3A2B"/>
    <w:rsid w:val="007B3C09"/>
    <w:rsid w:val="007B3D57"/>
    <w:rsid w:val="007B41BB"/>
    <w:rsid w:val="007B4D36"/>
    <w:rsid w:val="007B4F93"/>
    <w:rsid w:val="007B5C99"/>
    <w:rsid w:val="007B67AB"/>
    <w:rsid w:val="007B7B36"/>
    <w:rsid w:val="007C0437"/>
    <w:rsid w:val="007C048D"/>
    <w:rsid w:val="007C0E71"/>
    <w:rsid w:val="007C2360"/>
    <w:rsid w:val="007C2941"/>
    <w:rsid w:val="007C2D8C"/>
    <w:rsid w:val="007C36C9"/>
    <w:rsid w:val="007C3808"/>
    <w:rsid w:val="007C3C61"/>
    <w:rsid w:val="007C3D83"/>
    <w:rsid w:val="007C47ED"/>
    <w:rsid w:val="007C63B4"/>
    <w:rsid w:val="007C652D"/>
    <w:rsid w:val="007C6578"/>
    <w:rsid w:val="007C6FD5"/>
    <w:rsid w:val="007C755C"/>
    <w:rsid w:val="007D0276"/>
    <w:rsid w:val="007D051A"/>
    <w:rsid w:val="007D05EA"/>
    <w:rsid w:val="007D0CC4"/>
    <w:rsid w:val="007D0FEA"/>
    <w:rsid w:val="007D113E"/>
    <w:rsid w:val="007D115D"/>
    <w:rsid w:val="007D2BB6"/>
    <w:rsid w:val="007D3AD3"/>
    <w:rsid w:val="007D47E8"/>
    <w:rsid w:val="007D5581"/>
    <w:rsid w:val="007D5A2E"/>
    <w:rsid w:val="007D749A"/>
    <w:rsid w:val="007D7DE4"/>
    <w:rsid w:val="007E057A"/>
    <w:rsid w:val="007E059F"/>
    <w:rsid w:val="007E10A4"/>
    <w:rsid w:val="007E1158"/>
    <w:rsid w:val="007E120E"/>
    <w:rsid w:val="007E17B3"/>
    <w:rsid w:val="007E196E"/>
    <w:rsid w:val="007E1AE4"/>
    <w:rsid w:val="007E2EC8"/>
    <w:rsid w:val="007E2F4A"/>
    <w:rsid w:val="007E302F"/>
    <w:rsid w:val="007E3264"/>
    <w:rsid w:val="007E32D0"/>
    <w:rsid w:val="007E3381"/>
    <w:rsid w:val="007E349C"/>
    <w:rsid w:val="007E353A"/>
    <w:rsid w:val="007E40FA"/>
    <w:rsid w:val="007E4194"/>
    <w:rsid w:val="007E41D5"/>
    <w:rsid w:val="007E4324"/>
    <w:rsid w:val="007E4530"/>
    <w:rsid w:val="007E46E5"/>
    <w:rsid w:val="007E4B29"/>
    <w:rsid w:val="007E4B6F"/>
    <w:rsid w:val="007E53F0"/>
    <w:rsid w:val="007E53FD"/>
    <w:rsid w:val="007E6C1D"/>
    <w:rsid w:val="007E6E89"/>
    <w:rsid w:val="007E6FDE"/>
    <w:rsid w:val="007E6FF3"/>
    <w:rsid w:val="007E7099"/>
    <w:rsid w:val="007E719E"/>
    <w:rsid w:val="007E72EA"/>
    <w:rsid w:val="007E7D5D"/>
    <w:rsid w:val="007F0D01"/>
    <w:rsid w:val="007F1392"/>
    <w:rsid w:val="007F1B23"/>
    <w:rsid w:val="007F1E8F"/>
    <w:rsid w:val="007F1FB8"/>
    <w:rsid w:val="007F21B9"/>
    <w:rsid w:val="007F26E9"/>
    <w:rsid w:val="007F3AAE"/>
    <w:rsid w:val="007F4531"/>
    <w:rsid w:val="007F47F1"/>
    <w:rsid w:val="007F4E26"/>
    <w:rsid w:val="007F4F00"/>
    <w:rsid w:val="007F5B11"/>
    <w:rsid w:val="007F5CEA"/>
    <w:rsid w:val="007F5D53"/>
    <w:rsid w:val="007F7614"/>
    <w:rsid w:val="007F7A1B"/>
    <w:rsid w:val="007F7A96"/>
    <w:rsid w:val="007F7C12"/>
    <w:rsid w:val="007F7DAA"/>
    <w:rsid w:val="007F7F20"/>
    <w:rsid w:val="008005F8"/>
    <w:rsid w:val="00800617"/>
    <w:rsid w:val="00800A31"/>
    <w:rsid w:val="00800D65"/>
    <w:rsid w:val="00801D16"/>
    <w:rsid w:val="00802531"/>
    <w:rsid w:val="008029A1"/>
    <w:rsid w:val="00802AC4"/>
    <w:rsid w:val="00802D3A"/>
    <w:rsid w:val="00802E41"/>
    <w:rsid w:val="008041B5"/>
    <w:rsid w:val="00804B52"/>
    <w:rsid w:val="00805025"/>
    <w:rsid w:val="0080514D"/>
    <w:rsid w:val="008056C4"/>
    <w:rsid w:val="008059BF"/>
    <w:rsid w:val="008059F9"/>
    <w:rsid w:val="00805A1C"/>
    <w:rsid w:val="008061BA"/>
    <w:rsid w:val="00806708"/>
    <w:rsid w:val="00806C89"/>
    <w:rsid w:val="00806EAB"/>
    <w:rsid w:val="00807B8C"/>
    <w:rsid w:val="00807D4D"/>
    <w:rsid w:val="00807DE5"/>
    <w:rsid w:val="008100E1"/>
    <w:rsid w:val="008105EE"/>
    <w:rsid w:val="00810F49"/>
    <w:rsid w:val="00811309"/>
    <w:rsid w:val="00811753"/>
    <w:rsid w:val="0081177A"/>
    <w:rsid w:val="00811F0A"/>
    <w:rsid w:val="00812D6D"/>
    <w:rsid w:val="008136C5"/>
    <w:rsid w:val="0081370E"/>
    <w:rsid w:val="00813AAE"/>
    <w:rsid w:val="00814BA1"/>
    <w:rsid w:val="00814D62"/>
    <w:rsid w:val="00814E30"/>
    <w:rsid w:val="00815342"/>
    <w:rsid w:val="00815601"/>
    <w:rsid w:val="008156B0"/>
    <w:rsid w:val="00816570"/>
    <w:rsid w:val="008171F4"/>
    <w:rsid w:val="008177DA"/>
    <w:rsid w:val="008179AB"/>
    <w:rsid w:val="00817BD1"/>
    <w:rsid w:val="008203B2"/>
    <w:rsid w:val="008204FF"/>
    <w:rsid w:val="0082057F"/>
    <w:rsid w:val="0082064B"/>
    <w:rsid w:val="00820A28"/>
    <w:rsid w:val="00820C33"/>
    <w:rsid w:val="00821E26"/>
    <w:rsid w:val="008220C2"/>
    <w:rsid w:val="00822366"/>
    <w:rsid w:val="00823428"/>
    <w:rsid w:val="00823673"/>
    <w:rsid w:val="00823909"/>
    <w:rsid w:val="00825738"/>
    <w:rsid w:val="00826244"/>
    <w:rsid w:val="00826260"/>
    <w:rsid w:val="00826307"/>
    <w:rsid w:val="008264A2"/>
    <w:rsid w:val="00826569"/>
    <w:rsid w:val="0082667F"/>
    <w:rsid w:val="00827B7D"/>
    <w:rsid w:val="00827D12"/>
    <w:rsid w:val="00830369"/>
    <w:rsid w:val="00830682"/>
    <w:rsid w:val="008306EE"/>
    <w:rsid w:val="008308FA"/>
    <w:rsid w:val="00830F50"/>
    <w:rsid w:val="00831450"/>
    <w:rsid w:val="0083161C"/>
    <w:rsid w:val="008323B4"/>
    <w:rsid w:val="00833388"/>
    <w:rsid w:val="00833D6D"/>
    <w:rsid w:val="00833D8C"/>
    <w:rsid w:val="0083427E"/>
    <w:rsid w:val="008343B3"/>
    <w:rsid w:val="00834BE7"/>
    <w:rsid w:val="008351D9"/>
    <w:rsid w:val="008356C0"/>
    <w:rsid w:val="00835CF9"/>
    <w:rsid w:val="008361DF"/>
    <w:rsid w:val="008369CF"/>
    <w:rsid w:val="0083762D"/>
    <w:rsid w:val="0083785A"/>
    <w:rsid w:val="00837F80"/>
    <w:rsid w:val="00840236"/>
    <w:rsid w:val="0084067E"/>
    <w:rsid w:val="00840CE4"/>
    <w:rsid w:val="00840DD3"/>
    <w:rsid w:val="008410C4"/>
    <w:rsid w:val="0084181B"/>
    <w:rsid w:val="00841D54"/>
    <w:rsid w:val="00841D7B"/>
    <w:rsid w:val="00842336"/>
    <w:rsid w:val="0084236F"/>
    <w:rsid w:val="00842A2B"/>
    <w:rsid w:val="0084353B"/>
    <w:rsid w:val="00843B55"/>
    <w:rsid w:val="00844263"/>
    <w:rsid w:val="0084445E"/>
    <w:rsid w:val="008446F0"/>
    <w:rsid w:val="00844A3B"/>
    <w:rsid w:val="00844DA8"/>
    <w:rsid w:val="0084540C"/>
    <w:rsid w:val="00845923"/>
    <w:rsid w:val="00845DA2"/>
    <w:rsid w:val="00846E73"/>
    <w:rsid w:val="00847374"/>
    <w:rsid w:val="008476EC"/>
    <w:rsid w:val="0085008A"/>
    <w:rsid w:val="00850354"/>
    <w:rsid w:val="00850D38"/>
    <w:rsid w:val="00852048"/>
    <w:rsid w:val="008526D6"/>
    <w:rsid w:val="00852DFE"/>
    <w:rsid w:val="0085368E"/>
    <w:rsid w:val="00853D8E"/>
    <w:rsid w:val="00853EB6"/>
    <w:rsid w:val="00854163"/>
    <w:rsid w:val="008541C8"/>
    <w:rsid w:val="0085450C"/>
    <w:rsid w:val="008547E6"/>
    <w:rsid w:val="008549EF"/>
    <w:rsid w:val="008552D2"/>
    <w:rsid w:val="00855477"/>
    <w:rsid w:val="00855EEA"/>
    <w:rsid w:val="008560D4"/>
    <w:rsid w:val="00856367"/>
    <w:rsid w:val="0085694E"/>
    <w:rsid w:val="00856E0F"/>
    <w:rsid w:val="008571D7"/>
    <w:rsid w:val="00857897"/>
    <w:rsid w:val="008579D2"/>
    <w:rsid w:val="00857AEC"/>
    <w:rsid w:val="0086079D"/>
    <w:rsid w:val="00860CE4"/>
    <w:rsid w:val="00860EB2"/>
    <w:rsid w:val="008611B4"/>
    <w:rsid w:val="008613F9"/>
    <w:rsid w:val="0086291D"/>
    <w:rsid w:val="00862A57"/>
    <w:rsid w:val="00862DD6"/>
    <w:rsid w:val="00862F72"/>
    <w:rsid w:val="00863088"/>
    <w:rsid w:val="00863360"/>
    <w:rsid w:val="00863D07"/>
    <w:rsid w:val="008647F6"/>
    <w:rsid w:val="00864AB8"/>
    <w:rsid w:val="00864DB0"/>
    <w:rsid w:val="00864E69"/>
    <w:rsid w:val="00865595"/>
    <w:rsid w:val="008658B0"/>
    <w:rsid w:val="00865A24"/>
    <w:rsid w:val="00866176"/>
    <w:rsid w:val="008663D5"/>
    <w:rsid w:val="00867ACD"/>
    <w:rsid w:val="00870147"/>
    <w:rsid w:val="00870A03"/>
    <w:rsid w:val="00871B90"/>
    <w:rsid w:val="00871E1C"/>
    <w:rsid w:val="00871E97"/>
    <w:rsid w:val="00872252"/>
    <w:rsid w:val="008728AE"/>
    <w:rsid w:val="0087307F"/>
    <w:rsid w:val="00873191"/>
    <w:rsid w:val="00873F44"/>
    <w:rsid w:val="00874034"/>
    <w:rsid w:val="0087403D"/>
    <w:rsid w:val="00874070"/>
    <w:rsid w:val="00874608"/>
    <w:rsid w:val="0087483D"/>
    <w:rsid w:val="00874912"/>
    <w:rsid w:val="00875A53"/>
    <w:rsid w:val="00875BBB"/>
    <w:rsid w:val="00875C5E"/>
    <w:rsid w:val="00876222"/>
    <w:rsid w:val="00876450"/>
    <w:rsid w:val="00876A41"/>
    <w:rsid w:val="00876FC6"/>
    <w:rsid w:val="008774C8"/>
    <w:rsid w:val="00880011"/>
    <w:rsid w:val="00880A61"/>
    <w:rsid w:val="0088235F"/>
    <w:rsid w:val="00882481"/>
    <w:rsid w:val="00883F76"/>
    <w:rsid w:val="008856E1"/>
    <w:rsid w:val="00886C69"/>
    <w:rsid w:val="00886F7C"/>
    <w:rsid w:val="00887898"/>
    <w:rsid w:val="00887F36"/>
    <w:rsid w:val="00887FB7"/>
    <w:rsid w:val="00890099"/>
    <w:rsid w:val="00890AD4"/>
    <w:rsid w:val="00890F83"/>
    <w:rsid w:val="008912A1"/>
    <w:rsid w:val="00891495"/>
    <w:rsid w:val="00891A8F"/>
    <w:rsid w:val="00892556"/>
    <w:rsid w:val="00892A5B"/>
    <w:rsid w:val="00893258"/>
    <w:rsid w:val="00894065"/>
    <w:rsid w:val="00894114"/>
    <w:rsid w:val="0089513B"/>
    <w:rsid w:val="00895490"/>
    <w:rsid w:val="0089561C"/>
    <w:rsid w:val="00895C8D"/>
    <w:rsid w:val="008968CA"/>
    <w:rsid w:val="00896A84"/>
    <w:rsid w:val="00896FE2"/>
    <w:rsid w:val="008978C0"/>
    <w:rsid w:val="008A0895"/>
    <w:rsid w:val="008A1B10"/>
    <w:rsid w:val="008A1F8A"/>
    <w:rsid w:val="008A2338"/>
    <w:rsid w:val="008A27F5"/>
    <w:rsid w:val="008A381F"/>
    <w:rsid w:val="008A409E"/>
    <w:rsid w:val="008A42D5"/>
    <w:rsid w:val="008A4395"/>
    <w:rsid w:val="008A4409"/>
    <w:rsid w:val="008A45F6"/>
    <w:rsid w:val="008A4A6D"/>
    <w:rsid w:val="008A4DEB"/>
    <w:rsid w:val="008A4F74"/>
    <w:rsid w:val="008A523F"/>
    <w:rsid w:val="008A52FE"/>
    <w:rsid w:val="008A547B"/>
    <w:rsid w:val="008A64EF"/>
    <w:rsid w:val="008A6A92"/>
    <w:rsid w:val="008A738E"/>
    <w:rsid w:val="008A74CC"/>
    <w:rsid w:val="008B028D"/>
    <w:rsid w:val="008B08E0"/>
    <w:rsid w:val="008B1AE6"/>
    <w:rsid w:val="008B1AEA"/>
    <w:rsid w:val="008B1EDD"/>
    <w:rsid w:val="008B3290"/>
    <w:rsid w:val="008B405E"/>
    <w:rsid w:val="008B45DE"/>
    <w:rsid w:val="008B4648"/>
    <w:rsid w:val="008B4CF2"/>
    <w:rsid w:val="008B5322"/>
    <w:rsid w:val="008B54F8"/>
    <w:rsid w:val="008B60BF"/>
    <w:rsid w:val="008B677B"/>
    <w:rsid w:val="008B6AFC"/>
    <w:rsid w:val="008B6F2B"/>
    <w:rsid w:val="008B7E31"/>
    <w:rsid w:val="008C074E"/>
    <w:rsid w:val="008C07FD"/>
    <w:rsid w:val="008C0FEB"/>
    <w:rsid w:val="008C13EC"/>
    <w:rsid w:val="008C19B2"/>
    <w:rsid w:val="008C2251"/>
    <w:rsid w:val="008C3459"/>
    <w:rsid w:val="008C37E6"/>
    <w:rsid w:val="008C3D0A"/>
    <w:rsid w:val="008C3D4E"/>
    <w:rsid w:val="008C5236"/>
    <w:rsid w:val="008C52C5"/>
    <w:rsid w:val="008C53D5"/>
    <w:rsid w:val="008C583B"/>
    <w:rsid w:val="008C5968"/>
    <w:rsid w:val="008C59E2"/>
    <w:rsid w:val="008C5B40"/>
    <w:rsid w:val="008C6FF3"/>
    <w:rsid w:val="008D04F3"/>
    <w:rsid w:val="008D0925"/>
    <w:rsid w:val="008D1952"/>
    <w:rsid w:val="008D1C24"/>
    <w:rsid w:val="008D1CA9"/>
    <w:rsid w:val="008D210A"/>
    <w:rsid w:val="008D27D8"/>
    <w:rsid w:val="008D2B3C"/>
    <w:rsid w:val="008D3AE9"/>
    <w:rsid w:val="008D3D76"/>
    <w:rsid w:val="008D4B05"/>
    <w:rsid w:val="008D5422"/>
    <w:rsid w:val="008D5649"/>
    <w:rsid w:val="008D5E15"/>
    <w:rsid w:val="008D6236"/>
    <w:rsid w:val="008D679B"/>
    <w:rsid w:val="008D6C9C"/>
    <w:rsid w:val="008E001F"/>
    <w:rsid w:val="008E055E"/>
    <w:rsid w:val="008E0576"/>
    <w:rsid w:val="008E0FC9"/>
    <w:rsid w:val="008E15D7"/>
    <w:rsid w:val="008E1CE5"/>
    <w:rsid w:val="008E1E0A"/>
    <w:rsid w:val="008E23E8"/>
    <w:rsid w:val="008E2640"/>
    <w:rsid w:val="008E2A02"/>
    <w:rsid w:val="008E2C59"/>
    <w:rsid w:val="008E33B1"/>
    <w:rsid w:val="008E3A56"/>
    <w:rsid w:val="008E3E13"/>
    <w:rsid w:val="008E59AD"/>
    <w:rsid w:val="008E5BB1"/>
    <w:rsid w:val="008E5D9D"/>
    <w:rsid w:val="008E60AF"/>
    <w:rsid w:val="008E67C5"/>
    <w:rsid w:val="008E6C15"/>
    <w:rsid w:val="008E79CD"/>
    <w:rsid w:val="008E7E6A"/>
    <w:rsid w:val="008F0433"/>
    <w:rsid w:val="008F0734"/>
    <w:rsid w:val="008F0D4C"/>
    <w:rsid w:val="008F0E43"/>
    <w:rsid w:val="008F12AD"/>
    <w:rsid w:val="008F145B"/>
    <w:rsid w:val="008F21CC"/>
    <w:rsid w:val="008F2455"/>
    <w:rsid w:val="008F25FA"/>
    <w:rsid w:val="008F2640"/>
    <w:rsid w:val="008F2C1B"/>
    <w:rsid w:val="008F3385"/>
    <w:rsid w:val="008F4C44"/>
    <w:rsid w:val="008F516E"/>
    <w:rsid w:val="008F58E1"/>
    <w:rsid w:val="008F5B2C"/>
    <w:rsid w:val="008F60FF"/>
    <w:rsid w:val="008F61A6"/>
    <w:rsid w:val="008F6B5C"/>
    <w:rsid w:val="008F707A"/>
    <w:rsid w:val="008F7374"/>
    <w:rsid w:val="0090000B"/>
    <w:rsid w:val="00900969"/>
    <w:rsid w:val="00900B1B"/>
    <w:rsid w:val="00900FF9"/>
    <w:rsid w:val="009011F3"/>
    <w:rsid w:val="00901F7E"/>
    <w:rsid w:val="0090220E"/>
    <w:rsid w:val="009027E0"/>
    <w:rsid w:val="00902BFD"/>
    <w:rsid w:val="00902E48"/>
    <w:rsid w:val="009031C3"/>
    <w:rsid w:val="0090353D"/>
    <w:rsid w:val="009036A6"/>
    <w:rsid w:val="009044CC"/>
    <w:rsid w:val="009057AB"/>
    <w:rsid w:val="00905CFE"/>
    <w:rsid w:val="00906A49"/>
    <w:rsid w:val="0090763B"/>
    <w:rsid w:val="00907642"/>
    <w:rsid w:val="00907751"/>
    <w:rsid w:val="009104EA"/>
    <w:rsid w:val="009119C7"/>
    <w:rsid w:val="00911DE4"/>
    <w:rsid w:val="0091297F"/>
    <w:rsid w:val="00912E21"/>
    <w:rsid w:val="009136F6"/>
    <w:rsid w:val="00913805"/>
    <w:rsid w:val="00913C6F"/>
    <w:rsid w:val="00913DAD"/>
    <w:rsid w:val="00913F3F"/>
    <w:rsid w:val="009141C8"/>
    <w:rsid w:val="00914F17"/>
    <w:rsid w:val="00915441"/>
    <w:rsid w:val="009162AA"/>
    <w:rsid w:val="009162DA"/>
    <w:rsid w:val="00916640"/>
    <w:rsid w:val="0091746E"/>
    <w:rsid w:val="00917720"/>
    <w:rsid w:val="00917849"/>
    <w:rsid w:val="009214EE"/>
    <w:rsid w:val="0092191D"/>
    <w:rsid w:val="00921AA4"/>
    <w:rsid w:val="0092294C"/>
    <w:rsid w:val="00923073"/>
    <w:rsid w:val="009236FF"/>
    <w:rsid w:val="009240C1"/>
    <w:rsid w:val="00924B81"/>
    <w:rsid w:val="00924FCB"/>
    <w:rsid w:val="00925A3C"/>
    <w:rsid w:val="00925C96"/>
    <w:rsid w:val="00926C86"/>
    <w:rsid w:val="00926F4A"/>
    <w:rsid w:val="00927695"/>
    <w:rsid w:val="00927855"/>
    <w:rsid w:val="009278C2"/>
    <w:rsid w:val="00927DAE"/>
    <w:rsid w:val="0093006E"/>
    <w:rsid w:val="00930CEA"/>
    <w:rsid w:val="0093114F"/>
    <w:rsid w:val="0093156C"/>
    <w:rsid w:val="0093233C"/>
    <w:rsid w:val="009331D2"/>
    <w:rsid w:val="00933515"/>
    <w:rsid w:val="0093379B"/>
    <w:rsid w:val="00933999"/>
    <w:rsid w:val="009340BA"/>
    <w:rsid w:val="009340EE"/>
    <w:rsid w:val="009345FA"/>
    <w:rsid w:val="009347C4"/>
    <w:rsid w:val="0093499E"/>
    <w:rsid w:val="009349B2"/>
    <w:rsid w:val="009349B6"/>
    <w:rsid w:val="009350A9"/>
    <w:rsid w:val="00935149"/>
    <w:rsid w:val="00935C82"/>
    <w:rsid w:val="00935DDD"/>
    <w:rsid w:val="00935F25"/>
    <w:rsid w:val="0093613B"/>
    <w:rsid w:val="00936779"/>
    <w:rsid w:val="00936D81"/>
    <w:rsid w:val="0093700D"/>
    <w:rsid w:val="00941498"/>
    <w:rsid w:val="0094229E"/>
    <w:rsid w:val="00942361"/>
    <w:rsid w:val="009427F5"/>
    <w:rsid w:val="00942811"/>
    <w:rsid w:val="00942BEB"/>
    <w:rsid w:val="00943407"/>
    <w:rsid w:val="0094598B"/>
    <w:rsid w:val="009459BE"/>
    <w:rsid w:val="00946652"/>
    <w:rsid w:val="00951879"/>
    <w:rsid w:val="00952462"/>
    <w:rsid w:val="009524BB"/>
    <w:rsid w:val="009528F7"/>
    <w:rsid w:val="00952D5F"/>
    <w:rsid w:val="00953187"/>
    <w:rsid w:val="0095342D"/>
    <w:rsid w:val="0095361E"/>
    <w:rsid w:val="00953E2A"/>
    <w:rsid w:val="0095434A"/>
    <w:rsid w:val="0095477B"/>
    <w:rsid w:val="00954EF1"/>
    <w:rsid w:val="0095510A"/>
    <w:rsid w:val="00956AF5"/>
    <w:rsid w:val="00956E27"/>
    <w:rsid w:val="0095724D"/>
    <w:rsid w:val="009574B6"/>
    <w:rsid w:val="009605DA"/>
    <w:rsid w:val="00960E44"/>
    <w:rsid w:val="00960EC7"/>
    <w:rsid w:val="00960F41"/>
    <w:rsid w:val="00961B00"/>
    <w:rsid w:val="009622BE"/>
    <w:rsid w:val="0096244E"/>
    <w:rsid w:val="009624CE"/>
    <w:rsid w:val="00962519"/>
    <w:rsid w:val="009625CC"/>
    <w:rsid w:val="009627F7"/>
    <w:rsid w:val="00962A55"/>
    <w:rsid w:val="00962B90"/>
    <w:rsid w:val="0096316C"/>
    <w:rsid w:val="00963934"/>
    <w:rsid w:val="00963D1A"/>
    <w:rsid w:val="0096453B"/>
    <w:rsid w:val="00964D28"/>
    <w:rsid w:val="00964E27"/>
    <w:rsid w:val="00964E9D"/>
    <w:rsid w:val="00965274"/>
    <w:rsid w:val="00965680"/>
    <w:rsid w:val="009659B8"/>
    <w:rsid w:val="00965BDE"/>
    <w:rsid w:val="00965FBD"/>
    <w:rsid w:val="00966C52"/>
    <w:rsid w:val="00966F18"/>
    <w:rsid w:val="00967952"/>
    <w:rsid w:val="00967981"/>
    <w:rsid w:val="00970497"/>
    <w:rsid w:val="00970BEB"/>
    <w:rsid w:val="009719C9"/>
    <w:rsid w:val="00971EB5"/>
    <w:rsid w:val="0097216D"/>
    <w:rsid w:val="009726AC"/>
    <w:rsid w:val="009730C9"/>
    <w:rsid w:val="00973270"/>
    <w:rsid w:val="00973AE5"/>
    <w:rsid w:val="00973BBC"/>
    <w:rsid w:val="00974092"/>
    <w:rsid w:val="0097441D"/>
    <w:rsid w:val="0097468F"/>
    <w:rsid w:val="00974716"/>
    <w:rsid w:val="009753B8"/>
    <w:rsid w:val="0097681F"/>
    <w:rsid w:val="0097683C"/>
    <w:rsid w:val="00976D0D"/>
    <w:rsid w:val="00977441"/>
    <w:rsid w:val="00977BE2"/>
    <w:rsid w:val="00980058"/>
    <w:rsid w:val="009800A2"/>
    <w:rsid w:val="009818B6"/>
    <w:rsid w:val="0098194D"/>
    <w:rsid w:val="00982BC8"/>
    <w:rsid w:val="00982F56"/>
    <w:rsid w:val="00982FFA"/>
    <w:rsid w:val="00983466"/>
    <w:rsid w:val="009834BC"/>
    <w:rsid w:val="009836F8"/>
    <w:rsid w:val="00983833"/>
    <w:rsid w:val="00983D23"/>
    <w:rsid w:val="0098408B"/>
    <w:rsid w:val="00984BB3"/>
    <w:rsid w:val="009856E0"/>
    <w:rsid w:val="00985996"/>
    <w:rsid w:val="00985C82"/>
    <w:rsid w:val="009862F0"/>
    <w:rsid w:val="0098631E"/>
    <w:rsid w:val="0098674F"/>
    <w:rsid w:val="00986E48"/>
    <w:rsid w:val="009875D6"/>
    <w:rsid w:val="00987FD9"/>
    <w:rsid w:val="00990152"/>
    <w:rsid w:val="00990603"/>
    <w:rsid w:val="00990D2B"/>
    <w:rsid w:val="00990D8A"/>
    <w:rsid w:val="00991599"/>
    <w:rsid w:val="009920F4"/>
    <w:rsid w:val="0099268F"/>
    <w:rsid w:val="009928E6"/>
    <w:rsid w:val="00992AC2"/>
    <w:rsid w:val="00992F46"/>
    <w:rsid w:val="00993B0A"/>
    <w:rsid w:val="00994665"/>
    <w:rsid w:val="00994B40"/>
    <w:rsid w:val="009958FA"/>
    <w:rsid w:val="00995E39"/>
    <w:rsid w:val="009960AA"/>
    <w:rsid w:val="0099639F"/>
    <w:rsid w:val="00996706"/>
    <w:rsid w:val="00996A53"/>
    <w:rsid w:val="00996AAA"/>
    <w:rsid w:val="0099703C"/>
    <w:rsid w:val="00997872"/>
    <w:rsid w:val="00997C85"/>
    <w:rsid w:val="00997F3C"/>
    <w:rsid w:val="009A04A1"/>
    <w:rsid w:val="009A0C07"/>
    <w:rsid w:val="009A0F5F"/>
    <w:rsid w:val="009A148A"/>
    <w:rsid w:val="009A19FF"/>
    <w:rsid w:val="009A238A"/>
    <w:rsid w:val="009A2B88"/>
    <w:rsid w:val="009A2D41"/>
    <w:rsid w:val="009A320D"/>
    <w:rsid w:val="009A3966"/>
    <w:rsid w:val="009A3E26"/>
    <w:rsid w:val="009A3E2E"/>
    <w:rsid w:val="009A418C"/>
    <w:rsid w:val="009A41BE"/>
    <w:rsid w:val="009A460D"/>
    <w:rsid w:val="009A46AE"/>
    <w:rsid w:val="009A5A4A"/>
    <w:rsid w:val="009A6CC6"/>
    <w:rsid w:val="009A6CCB"/>
    <w:rsid w:val="009A7479"/>
    <w:rsid w:val="009A761D"/>
    <w:rsid w:val="009A76E9"/>
    <w:rsid w:val="009A7773"/>
    <w:rsid w:val="009A778C"/>
    <w:rsid w:val="009A7F21"/>
    <w:rsid w:val="009AA3A0"/>
    <w:rsid w:val="009B107B"/>
    <w:rsid w:val="009B1BB6"/>
    <w:rsid w:val="009B1E5D"/>
    <w:rsid w:val="009B2930"/>
    <w:rsid w:val="009B2BCC"/>
    <w:rsid w:val="009B3B9E"/>
    <w:rsid w:val="009B46C4"/>
    <w:rsid w:val="009B49DD"/>
    <w:rsid w:val="009B4A4B"/>
    <w:rsid w:val="009B4AFE"/>
    <w:rsid w:val="009B54F8"/>
    <w:rsid w:val="009B553C"/>
    <w:rsid w:val="009B633E"/>
    <w:rsid w:val="009B67E7"/>
    <w:rsid w:val="009B68F5"/>
    <w:rsid w:val="009B6A47"/>
    <w:rsid w:val="009B6B79"/>
    <w:rsid w:val="009C04FF"/>
    <w:rsid w:val="009C0865"/>
    <w:rsid w:val="009C09E0"/>
    <w:rsid w:val="009C1278"/>
    <w:rsid w:val="009C23CB"/>
    <w:rsid w:val="009C246C"/>
    <w:rsid w:val="009C24C0"/>
    <w:rsid w:val="009C32D3"/>
    <w:rsid w:val="009C331D"/>
    <w:rsid w:val="009C3481"/>
    <w:rsid w:val="009C37B0"/>
    <w:rsid w:val="009C3CE2"/>
    <w:rsid w:val="009C427B"/>
    <w:rsid w:val="009C474A"/>
    <w:rsid w:val="009C4AC3"/>
    <w:rsid w:val="009C53A4"/>
    <w:rsid w:val="009C551A"/>
    <w:rsid w:val="009C7E74"/>
    <w:rsid w:val="009D173D"/>
    <w:rsid w:val="009D1D94"/>
    <w:rsid w:val="009D2186"/>
    <w:rsid w:val="009D2AB8"/>
    <w:rsid w:val="009D3055"/>
    <w:rsid w:val="009D48A5"/>
    <w:rsid w:val="009D4BBB"/>
    <w:rsid w:val="009D54C1"/>
    <w:rsid w:val="009D555C"/>
    <w:rsid w:val="009D608E"/>
    <w:rsid w:val="009D74E9"/>
    <w:rsid w:val="009E0B5C"/>
    <w:rsid w:val="009E0FE9"/>
    <w:rsid w:val="009E1B47"/>
    <w:rsid w:val="009E4885"/>
    <w:rsid w:val="009E5FA0"/>
    <w:rsid w:val="009E61B0"/>
    <w:rsid w:val="009E6AA6"/>
    <w:rsid w:val="009E6CB6"/>
    <w:rsid w:val="009E77FF"/>
    <w:rsid w:val="009E7CAA"/>
    <w:rsid w:val="009F022A"/>
    <w:rsid w:val="009F126E"/>
    <w:rsid w:val="009F14FB"/>
    <w:rsid w:val="009F1623"/>
    <w:rsid w:val="009F1CAC"/>
    <w:rsid w:val="009F219D"/>
    <w:rsid w:val="009F35BA"/>
    <w:rsid w:val="009F378A"/>
    <w:rsid w:val="009F5479"/>
    <w:rsid w:val="009F5D67"/>
    <w:rsid w:val="009F66FF"/>
    <w:rsid w:val="009F726C"/>
    <w:rsid w:val="009F7F90"/>
    <w:rsid w:val="00A00112"/>
    <w:rsid w:val="00A0051C"/>
    <w:rsid w:val="00A0129F"/>
    <w:rsid w:val="00A014E1"/>
    <w:rsid w:val="00A01D81"/>
    <w:rsid w:val="00A02C3E"/>
    <w:rsid w:val="00A02E47"/>
    <w:rsid w:val="00A03474"/>
    <w:rsid w:val="00A0397B"/>
    <w:rsid w:val="00A03AF1"/>
    <w:rsid w:val="00A03E22"/>
    <w:rsid w:val="00A04C9E"/>
    <w:rsid w:val="00A04DB1"/>
    <w:rsid w:val="00A05465"/>
    <w:rsid w:val="00A056DC"/>
    <w:rsid w:val="00A05ACC"/>
    <w:rsid w:val="00A05BC8"/>
    <w:rsid w:val="00A065BA"/>
    <w:rsid w:val="00A069A8"/>
    <w:rsid w:val="00A07585"/>
    <w:rsid w:val="00A075CD"/>
    <w:rsid w:val="00A077FB"/>
    <w:rsid w:val="00A1023C"/>
    <w:rsid w:val="00A103DB"/>
    <w:rsid w:val="00A10E66"/>
    <w:rsid w:val="00A10FFB"/>
    <w:rsid w:val="00A11233"/>
    <w:rsid w:val="00A11BD7"/>
    <w:rsid w:val="00A120FE"/>
    <w:rsid w:val="00A123D8"/>
    <w:rsid w:val="00A124E5"/>
    <w:rsid w:val="00A1293A"/>
    <w:rsid w:val="00A132C1"/>
    <w:rsid w:val="00A1358B"/>
    <w:rsid w:val="00A13697"/>
    <w:rsid w:val="00A1374E"/>
    <w:rsid w:val="00A14092"/>
    <w:rsid w:val="00A141E0"/>
    <w:rsid w:val="00A14300"/>
    <w:rsid w:val="00A144C6"/>
    <w:rsid w:val="00A14686"/>
    <w:rsid w:val="00A148EB"/>
    <w:rsid w:val="00A14EE4"/>
    <w:rsid w:val="00A1572D"/>
    <w:rsid w:val="00A15B00"/>
    <w:rsid w:val="00A15B08"/>
    <w:rsid w:val="00A15FE5"/>
    <w:rsid w:val="00A16BC7"/>
    <w:rsid w:val="00A17096"/>
    <w:rsid w:val="00A17986"/>
    <w:rsid w:val="00A17FD8"/>
    <w:rsid w:val="00A20272"/>
    <w:rsid w:val="00A2033E"/>
    <w:rsid w:val="00A20472"/>
    <w:rsid w:val="00A2066A"/>
    <w:rsid w:val="00A2098C"/>
    <w:rsid w:val="00A21687"/>
    <w:rsid w:val="00A218AD"/>
    <w:rsid w:val="00A21918"/>
    <w:rsid w:val="00A2221A"/>
    <w:rsid w:val="00A225DD"/>
    <w:rsid w:val="00A227B6"/>
    <w:rsid w:val="00A22994"/>
    <w:rsid w:val="00A23242"/>
    <w:rsid w:val="00A23949"/>
    <w:rsid w:val="00A242F0"/>
    <w:rsid w:val="00A2445C"/>
    <w:rsid w:val="00A24662"/>
    <w:rsid w:val="00A2492E"/>
    <w:rsid w:val="00A24DBE"/>
    <w:rsid w:val="00A25168"/>
    <w:rsid w:val="00A252E6"/>
    <w:rsid w:val="00A256AC"/>
    <w:rsid w:val="00A25A8F"/>
    <w:rsid w:val="00A25DBD"/>
    <w:rsid w:val="00A2624E"/>
    <w:rsid w:val="00A262C8"/>
    <w:rsid w:val="00A26418"/>
    <w:rsid w:val="00A269E7"/>
    <w:rsid w:val="00A26BF0"/>
    <w:rsid w:val="00A26EA2"/>
    <w:rsid w:val="00A2700E"/>
    <w:rsid w:val="00A273B3"/>
    <w:rsid w:val="00A31029"/>
    <w:rsid w:val="00A31149"/>
    <w:rsid w:val="00A31686"/>
    <w:rsid w:val="00A3201A"/>
    <w:rsid w:val="00A320AB"/>
    <w:rsid w:val="00A320EE"/>
    <w:rsid w:val="00A324D0"/>
    <w:rsid w:val="00A32CFD"/>
    <w:rsid w:val="00A32D65"/>
    <w:rsid w:val="00A3477A"/>
    <w:rsid w:val="00A34ACC"/>
    <w:rsid w:val="00A34BC1"/>
    <w:rsid w:val="00A351E5"/>
    <w:rsid w:val="00A35359"/>
    <w:rsid w:val="00A35525"/>
    <w:rsid w:val="00A35766"/>
    <w:rsid w:val="00A358D1"/>
    <w:rsid w:val="00A36006"/>
    <w:rsid w:val="00A36316"/>
    <w:rsid w:val="00A36866"/>
    <w:rsid w:val="00A36CD4"/>
    <w:rsid w:val="00A36CF6"/>
    <w:rsid w:val="00A36D61"/>
    <w:rsid w:val="00A406A8"/>
    <w:rsid w:val="00A41F77"/>
    <w:rsid w:val="00A42467"/>
    <w:rsid w:val="00A42B01"/>
    <w:rsid w:val="00A42D17"/>
    <w:rsid w:val="00A42EEE"/>
    <w:rsid w:val="00A4351F"/>
    <w:rsid w:val="00A43622"/>
    <w:rsid w:val="00A437B8"/>
    <w:rsid w:val="00A44006"/>
    <w:rsid w:val="00A44222"/>
    <w:rsid w:val="00A46451"/>
    <w:rsid w:val="00A46CC0"/>
    <w:rsid w:val="00A476DC"/>
    <w:rsid w:val="00A50699"/>
    <w:rsid w:val="00A507BC"/>
    <w:rsid w:val="00A50E3A"/>
    <w:rsid w:val="00A518EC"/>
    <w:rsid w:val="00A52481"/>
    <w:rsid w:val="00A52793"/>
    <w:rsid w:val="00A52AF2"/>
    <w:rsid w:val="00A52CF7"/>
    <w:rsid w:val="00A530C4"/>
    <w:rsid w:val="00A53440"/>
    <w:rsid w:val="00A5357E"/>
    <w:rsid w:val="00A53A47"/>
    <w:rsid w:val="00A542F0"/>
    <w:rsid w:val="00A5445D"/>
    <w:rsid w:val="00A54715"/>
    <w:rsid w:val="00A549B1"/>
    <w:rsid w:val="00A54BB3"/>
    <w:rsid w:val="00A54CEB"/>
    <w:rsid w:val="00A5553D"/>
    <w:rsid w:val="00A55EB6"/>
    <w:rsid w:val="00A55EE9"/>
    <w:rsid w:val="00A5606E"/>
    <w:rsid w:val="00A56184"/>
    <w:rsid w:val="00A57E1B"/>
    <w:rsid w:val="00A6146D"/>
    <w:rsid w:val="00A62041"/>
    <w:rsid w:val="00A62435"/>
    <w:rsid w:val="00A62769"/>
    <w:rsid w:val="00A628FD"/>
    <w:rsid w:val="00A62DC8"/>
    <w:rsid w:val="00A63668"/>
    <w:rsid w:val="00A64241"/>
    <w:rsid w:val="00A6488F"/>
    <w:rsid w:val="00A64967"/>
    <w:rsid w:val="00A64F9D"/>
    <w:rsid w:val="00A65536"/>
    <w:rsid w:val="00A65E90"/>
    <w:rsid w:val="00A66155"/>
    <w:rsid w:val="00A66294"/>
    <w:rsid w:val="00A67153"/>
    <w:rsid w:val="00A70F2E"/>
    <w:rsid w:val="00A71188"/>
    <w:rsid w:val="00A72821"/>
    <w:rsid w:val="00A730AA"/>
    <w:rsid w:val="00A73627"/>
    <w:rsid w:val="00A73AD5"/>
    <w:rsid w:val="00A755DB"/>
    <w:rsid w:val="00A76E31"/>
    <w:rsid w:val="00A76EB7"/>
    <w:rsid w:val="00A803B7"/>
    <w:rsid w:val="00A80620"/>
    <w:rsid w:val="00A8068A"/>
    <w:rsid w:val="00A80F24"/>
    <w:rsid w:val="00A81275"/>
    <w:rsid w:val="00A812AD"/>
    <w:rsid w:val="00A814FB"/>
    <w:rsid w:val="00A81805"/>
    <w:rsid w:val="00A8188C"/>
    <w:rsid w:val="00A81D7B"/>
    <w:rsid w:val="00A8249B"/>
    <w:rsid w:val="00A8416E"/>
    <w:rsid w:val="00A84C52"/>
    <w:rsid w:val="00A85134"/>
    <w:rsid w:val="00A860E1"/>
    <w:rsid w:val="00A8631B"/>
    <w:rsid w:val="00A86D80"/>
    <w:rsid w:val="00A872DC"/>
    <w:rsid w:val="00A87473"/>
    <w:rsid w:val="00A90570"/>
    <w:rsid w:val="00A908EB"/>
    <w:rsid w:val="00A91949"/>
    <w:rsid w:val="00A91D15"/>
    <w:rsid w:val="00A91EB5"/>
    <w:rsid w:val="00A92094"/>
    <w:rsid w:val="00A92321"/>
    <w:rsid w:val="00A933CE"/>
    <w:rsid w:val="00A93535"/>
    <w:rsid w:val="00A935F9"/>
    <w:rsid w:val="00A936F9"/>
    <w:rsid w:val="00A93A6F"/>
    <w:rsid w:val="00A93E10"/>
    <w:rsid w:val="00A94A40"/>
    <w:rsid w:val="00A94D6E"/>
    <w:rsid w:val="00A94F63"/>
    <w:rsid w:val="00A95E16"/>
    <w:rsid w:val="00A95E28"/>
    <w:rsid w:val="00A963A4"/>
    <w:rsid w:val="00A96842"/>
    <w:rsid w:val="00AA107E"/>
    <w:rsid w:val="00AA12EE"/>
    <w:rsid w:val="00AA1D3F"/>
    <w:rsid w:val="00AA1D97"/>
    <w:rsid w:val="00AA24F5"/>
    <w:rsid w:val="00AA28B0"/>
    <w:rsid w:val="00AA3A2D"/>
    <w:rsid w:val="00AA3BCB"/>
    <w:rsid w:val="00AA3E5D"/>
    <w:rsid w:val="00AA41AD"/>
    <w:rsid w:val="00AA42C2"/>
    <w:rsid w:val="00AA4819"/>
    <w:rsid w:val="00AA4CE8"/>
    <w:rsid w:val="00AA59FD"/>
    <w:rsid w:val="00AA6715"/>
    <w:rsid w:val="00AA69F3"/>
    <w:rsid w:val="00AA6B61"/>
    <w:rsid w:val="00AA6FE5"/>
    <w:rsid w:val="00AA70D7"/>
    <w:rsid w:val="00AA7295"/>
    <w:rsid w:val="00AA7CFF"/>
    <w:rsid w:val="00AB0029"/>
    <w:rsid w:val="00AB0218"/>
    <w:rsid w:val="00AB0267"/>
    <w:rsid w:val="00AB0502"/>
    <w:rsid w:val="00AB0553"/>
    <w:rsid w:val="00AB13B6"/>
    <w:rsid w:val="00AB16B7"/>
    <w:rsid w:val="00AB17E0"/>
    <w:rsid w:val="00AB1F3A"/>
    <w:rsid w:val="00AB225F"/>
    <w:rsid w:val="00AB2FFD"/>
    <w:rsid w:val="00AB319C"/>
    <w:rsid w:val="00AB323F"/>
    <w:rsid w:val="00AB4292"/>
    <w:rsid w:val="00AB46BD"/>
    <w:rsid w:val="00AB476E"/>
    <w:rsid w:val="00AB54B0"/>
    <w:rsid w:val="00AB5AF3"/>
    <w:rsid w:val="00AB63B1"/>
    <w:rsid w:val="00AB6699"/>
    <w:rsid w:val="00AC04A5"/>
    <w:rsid w:val="00AC09D6"/>
    <w:rsid w:val="00AC0A56"/>
    <w:rsid w:val="00AC0DBC"/>
    <w:rsid w:val="00AC1082"/>
    <w:rsid w:val="00AC160F"/>
    <w:rsid w:val="00AC1976"/>
    <w:rsid w:val="00AC1CAC"/>
    <w:rsid w:val="00AC1D0F"/>
    <w:rsid w:val="00AC1E43"/>
    <w:rsid w:val="00AC1FB1"/>
    <w:rsid w:val="00AC23E3"/>
    <w:rsid w:val="00AC24C7"/>
    <w:rsid w:val="00AC2692"/>
    <w:rsid w:val="00AC3125"/>
    <w:rsid w:val="00AC352D"/>
    <w:rsid w:val="00AC3726"/>
    <w:rsid w:val="00AC3DD5"/>
    <w:rsid w:val="00AC3F8D"/>
    <w:rsid w:val="00AC437C"/>
    <w:rsid w:val="00AC4966"/>
    <w:rsid w:val="00AC5F08"/>
    <w:rsid w:val="00AC6014"/>
    <w:rsid w:val="00AC6236"/>
    <w:rsid w:val="00AC6F24"/>
    <w:rsid w:val="00AC78C6"/>
    <w:rsid w:val="00AC79EE"/>
    <w:rsid w:val="00AD0479"/>
    <w:rsid w:val="00AD0A23"/>
    <w:rsid w:val="00AD0DC6"/>
    <w:rsid w:val="00AD1488"/>
    <w:rsid w:val="00AD1C9F"/>
    <w:rsid w:val="00AD26A6"/>
    <w:rsid w:val="00AD2775"/>
    <w:rsid w:val="00AD3AEB"/>
    <w:rsid w:val="00AD51A9"/>
    <w:rsid w:val="00AD6081"/>
    <w:rsid w:val="00AD6167"/>
    <w:rsid w:val="00AD62F2"/>
    <w:rsid w:val="00AD6E71"/>
    <w:rsid w:val="00AD7161"/>
    <w:rsid w:val="00AD7612"/>
    <w:rsid w:val="00AD77D3"/>
    <w:rsid w:val="00AD7E0D"/>
    <w:rsid w:val="00AE0447"/>
    <w:rsid w:val="00AE06F1"/>
    <w:rsid w:val="00AE0F54"/>
    <w:rsid w:val="00AE1219"/>
    <w:rsid w:val="00AE1824"/>
    <w:rsid w:val="00AE2719"/>
    <w:rsid w:val="00AE318B"/>
    <w:rsid w:val="00AE3849"/>
    <w:rsid w:val="00AE3C07"/>
    <w:rsid w:val="00AE4641"/>
    <w:rsid w:val="00AE46BC"/>
    <w:rsid w:val="00AE515D"/>
    <w:rsid w:val="00AE5BA9"/>
    <w:rsid w:val="00AE6429"/>
    <w:rsid w:val="00AE6474"/>
    <w:rsid w:val="00AE6559"/>
    <w:rsid w:val="00AE6B6E"/>
    <w:rsid w:val="00AE6D59"/>
    <w:rsid w:val="00AE7133"/>
    <w:rsid w:val="00AE741A"/>
    <w:rsid w:val="00AE7421"/>
    <w:rsid w:val="00AE7519"/>
    <w:rsid w:val="00AE7532"/>
    <w:rsid w:val="00AE75C4"/>
    <w:rsid w:val="00AF0536"/>
    <w:rsid w:val="00AF0ACE"/>
    <w:rsid w:val="00AF0D20"/>
    <w:rsid w:val="00AF1B1F"/>
    <w:rsid w:val="00AF1ECD"/>
    <w:rsid w:val="00AF3589"/>
    <w:rsid w:val="00AF359A"/>
    <w:rsid w:val="00AF3C2D"/>
    <w:rsid w:val="00AF4C6B"/>
    <w:rsid w:val="00AF503F"/>
    <w:rsid w:val="00AF50D4"/>
    <w:rsid w:val="00AF516E"/>
    <w:rsid w:val="00AF552C"/>
    <w:rsid w:val="00AF5CDB"/>
    <w:rsid w:val="00AF5DFA"/>
    <w:rsid w:val="00AF744A"/>
    <w:rsid w:val="00B00259"/>
    <w:rsid w:val="00B00513"/>
    <w:rsid w:val="00B00B06"/>
    <w:rsid w:val="00B010B3"/>
    <w:rsid w:val="00B02884"/>
    <w:rsid w:val="00B03275"/>
    <w:rsid w:val="00B03B2D"/>
    <w:rsid w:val="00B040B9"/>
    <w:rsid w:val="00B04153"/>
    <w:rsid w:val="00B044EC"/>
    <w:rsid w:val="00B0451E"/>
    <w:rsid w:val="00B04697"/>
    <w:rsid w:val="00B04B96"/>
    <w:rsid w:val="00B04DC1"/>
    <w:rsid w:val="00B04E54"/>
    <w:rsid w:val="00B04F1C"/>
    <w:rsid w:val="00B051A4"/>
    <w:rsid w:val="00B054E2"/>
    <w:rsid w:val="00B0625B"/>
    <w:rsid w:val="00B062EC"/>
    <w:rsid w:val="00B073A7"/>
    <w:rsid w:val="00B10198"/>
    <w:rsid w:val="00B10321"/>
    <w:rsid w:val="00B105EF"/>
    <w:rsid w:val="00B115E5"/>
    <w:rsid w:val="00B11DB3"/>
    <w:rsid w:val="00B124E1"/>
    <w:rsid w:val="00B1291A"/>
    <w:rsid w:val="00B12DE2"/>
    <w:rsid w:val="00B13503"/>
    <w:rsid w:val="00B1385F"/>
    <w:rsid w:val="00B14218"/>
    <w:rsid w:val="00B14602"/>
    <w:rsid w:val="00B14AC2"/>
    <w:rsid w:val="00B14B5A"/>
    <w:rsid w:val="00B14B7A"/>
    <w:rsid w:val="00B14EF3"/>
    <w:rsid w:val="00B15041"/>
    <w:rsid w:val="00B15166"/>
    <w:rsid w:val="00B16705"/>
    <w:rsid w:val="00B168CA"/>
    <w:rsid w:val="00B16BA3"/>
    <w:rsid w:val="00B17E71"/>
    <w:rsid w:val="00B20051"/>
    <w:rsid w:val="00B2098F"/>
    <w:rsid w:val="00B213FB"/>
    <w:rsid w:val="00B21683"/>
    <w:rsid w:val="00B21791"/>
    <w:rsid w:val="00B21ADD"/>
    <w:rsid w:val="00B22453"/>
    <w:rsid w:val="00B232CB"/>
    <w:rsid w:val="00B23A37"/>
    <w:rsid w:val="00B23E3F"/>
    <w:rsid w:val="00B240A6"/>
    <w:rsid w:val="00B247A3"/>
    <w:rsid w:val="00B25406"/>
    <w:rsid w:val="00B25432"/>
    <w:rsid w:val="00B25577"/>
    <w:rsid w:val="00B25B90"/>
    <w:rsid w:val="00B264B7"/>
    <w:rsid w:val="00B2673C"/>
    <w:rsid w:val="00B2703D"/>
    <w:rsid w:val="00B27849"/>
    <w:rsid w:val="00B27DB4"/>
    <w:rsid w:val="00B300B1"/>
    <w:rsid w:val="00B306C7"/>
    <w:rsid w:val="00B30B4E"/>
    <w:rsid w:val="00B30DD3"/>
    <w:rsid w:val="00B327CE"/>
    <w:rsid w:val="00B32C28"/>
    <w:rsid w:val="00B3387E"/>
    <w:rsid w:val="00B338C2"/>
    <w:rsid w:val="00B33ECB"/>
    <w:rsid w:val="00B341E5"/>
    <w:rsid w:val="00B34B2B"/>
    <w:rsid w:val="00B34EA5"/>
    <w:rsid w:val="00B35263"/>
    <w:rsid w:val="00B35379"/>
    <w:rsid w:val="00B3593B"/>
    <w:rsid w:val="00B35B1E"/>
    <w:rsid w:val="00B360F1"/>
    <w:rsid w:val="00B36595"/>
    <w:rsid w:val="00B377E8"/>
    <w:rsid w:val="00B378B7"/>
    <w:rsid w:val="00B40196"/>
    <w:rsid w:val="00B40B92"/>
    <w:rsid w:val="00B40DDC"/>
    <w:rsid w:val="00B40F83"/>
    <w:rsid w:val="00B412FD"/>
    <w:rsid w:val="00B41DAC"/>
    <w:rsid w:val="00B41DF6"/>
    <w:rsid w:val="00B41F99"/>
    <w:rsid w:val="00B42259"/>
    <w:rsid w:val="00B422B3"/>
    <w:rsid w:val="00B42861"/>
    <w:rsid w:val="00B4350A"/>
    <w:rsid w:val="00B4391B"/>
    <w:rsid w:val="00B43E98"/>
    <w:rsid w:val="00B443AF"/>
    <w:rsid w:val="00B44550"/>
    <w:rsid w:val="00B445C3"/>
    <w:rsid w:val="00B44D91"/>
    <w:rsid w:val="00B46272"/>
    <w:rsid w:val="00B468D6"/>
    <w:rsid w:val="00B47208"/>
    <w:rsid w:val="00B474AC"/>
    <w:rsid w:val="00B47951"/>
    <w:rsid w:val="00B506D1"/>
    <w:rsid w:val="00B5122E"/>
    <w:rsid w:val="00B519A0"/>
    <w:rsid w:val="00B51EB3"/>
    <w:rsid w:val="00B526D1"/>
    <w:rsid w:val="00B53166"/>
    <w:rsid w:val="00B534C2"/>
    <w:rsid w:val="00B53DE0"/>
    <w:rsid w:val="00B53FDE"/>
    <w:rsid w:val="00B544D8"/>
    <w:rsid w:val="00B54BD0"/>
    <w:rsid w:val="00B5586B"/>
    <w:rsid w:val="00B55B55"/>
    <w:rsid w:val="00B55C6C"/>
    <w:rsid w:val="00B56042"/>
    <w:rsid w:val="00B5613A"/>
    <w:rsid w:val="00B564C6"/>
    <w:rsid w:val="00B5725D"/>
    <w:rsid w:val="00B5762B"/>
    <w:rsid w:val="00B5777C"/>
    <w:rsid w:val="00B604BE"/>
    <w:rsid w:val="00B61351"/>
    <w:rsid w:val="00B615EF"/>
    <w:rsid w:val="00B61805"/>
    <w:rsid w:val="00B61D79"/>
    <w:rsid w:val="00B626C1"/>
    <w:rsid w:val="00B62B7B"/>
    <w:rsid w:val="00B62C68"/>
    <w:rsid w:val="00B63028"/>
    <w:rsid w:val="00B63408"/>
    <w:rsid w:val="00B635B4"/>
    <w:rsid w:val="00B637C0"/>
    <w:rsid w:val="00B647EA"/>
    <w:rsid w:val="00B64BBC"/>
    <w:rsid w:val="00B6569E"/>
    <w:rsid w:val="00B667BF"/>
    <w:rsid w:val="00B668B3"/>
    <w:rsid w:val="00B704AF"/>
    <w:rsid w:val="00B708D8"/>
    <w:rsid w:val="00B70AB9"/>
    <w:rsid w:val="00B71377"/>
    <w:rsid w:val="00B7219D"/>
    <w:rsid w:val="00B724F7"/>
    <w:rsid w:val="00B72540"/>
    <w:rsid w:val="00B7382E"/>
    <w:rsid w:val="00B739C2"/>
    <w:rsid w:val="00B73B69"/>
    <w:rsid w:val="00B7455B"/>
    <w:rsid w:val="00B75400"/>
    <w:rsid w:val="00B75CA0"/>
    <w:rsid w:val="00B76083"/>
    <w:rsid w:val="00B762D0"/>
    <w:rsid w:val="00B76AC1"/>
    <w:rsid w:val="00B76C9A"/>
    <w:rsid w:val="00B773FC"/>
    <w:rsid w:val="00B77636"/>
    <w:rsid w:val="00B77BBC"/>
    <w:rsid w:val="00B77CA2"/>
    <w:rsid w:val="00B80136"/>
    <w:rsid w:val="00B80320"/>
    <w:rsid w:val="00B80AB1"/>
    <w:rsid w:val="00B80E8F"/>
    <w:rsid w:val="00B80EF6"/>
    <w:rsid w:val="00B81FFC"/>
    <w:rsid w:val="00B82797"/>
    <w:rsid w:val="00B82A47"/>
    <w:rsid w:val="00B82BFA"/>
    <w:rsid w:val="00B8373F"/>
    <w:rsid w:val="00B838A3"/>
    <w:rsid w:val="00B847BF"/>
    <w:rsid w:val="00B84C50"/>
    <w:rsid w:val="00B857C7"/>
    <w:rsid w:val="00B85A4E"/>
    <w:rsid w:val="00B85E48"/>
    <w:rsid w:val="00B85EFE"/>
    <w:rsid w:val="00B85F40"/>
    <w:rsid w:val="00B86301"/>
    <w:rsid w:val="00B86672"/>
    <w:rsid w:val="00B86A12"/>
    <w:rsid w:val="00B86F2B"/>
    <w:rsid w:val="00B87604"/>
    <w:rsid w:val="00B879B7"/>
    <w:rsid w:val="00B90D3D"/>
    <w:rsid w:val="00B91570"/>
    <w:rsid w:val="00B91796"/>
    <w:rsid w:val="00B917BF"/>
    <w:rsid w:val="00B919A6"/>
    <w:rsid w:val="00B920BF"/>
    <w:rsid w:val="00B92166"/>
    <w:rsid w:val="00B92435"/>
    <w:rsid w:val="00B92588"/>
    <w:rsid w:val="00B9278C"/>
    <w:rsid w:val="00B927B9"/>
    <w:rsid w:val="00B93AA3"/>
    <w:rsid w:val="00B93FAC"/>
    <w:rsid w:val="00B942F7"/>
    <w:rsid w:val="00B945E5"/>
    <w:rsid w:val="00B94E7F"/>
    <w:rsid w:val="00B95A3D"/>
    <w:rsid w:val="00B95DFD"/>
    <w:rsid w:val="00B96033"/>
    <w:rsid w:val="00B966AC"/>
    <w:rsid w:val="00B966B8"/>
    <w:rsid w:val="00B96CA6"/>
    <w:rsid w:val="00B97754"/>
    <w:rsid w:val="00B97A53"/>
    <w:rsid w:val="00BA0244"/>
    <w:rsid w:val="00BA05B4"/>
    <w:rsid w:val="00BA07E3"/>
    <w:rsid w:val="00BA0982"/>
    <w:rsid w:val="00BA09AF"/>
    <w:rsid w:val="00BA0FF4"/>
    <w:rsid w:val="00BA17A6"/>
    <w:rsid w:val="00BA1DD5"/>
    <w:rsid w:val="00BA36F9"/>
    <w:rsid w:val="00BA3720"/>
    <w:rsid w:val="00BA3741"/>
    <w:rsid w:val="00BA3760"/>
    <w:rsid w:val="00BA376F"/>
    <w:rsid w:val="00BA3B93"/>
    <w:rsid w:val="00BA4433"/>
    <w:rsid w:val="00BA4CBC"/>
    <w:rsid w:val="00BA4FA5"/>
    <w:rsid w:val="00BA6226"/>
    <w:rsid w:val="00BA643E"/>
    <w:rsid w:val="00BA6917"/>
    <w:rsid w:val="00BA6BDF"/>
    <w:rsid w:val="00BA6FDE"/>
    <w:rsid w:val="00BB0DF4"/>
    <w:rsid w:val="00BB0E0C"/>
    <w:rsid w:val="00BB120C"/>
    <w:rsid w:val="00BB1695"/>
    <w:rsid w:val="00BB259F"/>
    <w:rsid w:val="00BB28D1"/>
    <w:rsid w:val="00BB3B91"/>
    <w:rsid w:val="00BB4368"/>
    <w:rsid w:val="00BB5143"/>
    <w:rsid w:val="00BB535A"/>
    <w:rsid w:val="00BB5F90"/>
    <w:rsid w:val="00BB6482"/>
    <w:rsid w:val="00BB7208"/>
    <w:rsid w:val="00BB733F"/>
    <w:rsid w:val="00BC03B4"/>
    <w:rsid w:val="00BC0DD2"/>
    <w:rsid w:val="00BC0FAF"/>
    <w:rsid w:val="00BC15ED"/>
    <w:rsid w:val="00BC1A82"/>
    <w:rsid w:val="00BC1ED4"/>
    <w:rsid w:val="00BC20D8"/>
    <w:rsid w:val="00BC2694"/>
    <w:rsid w:val="00BC28F1"/>
    <w:rsid w:val="00BC2AC1"/>
    <w:rsid w:val="00BC2C76"/>
    <w:rsid w:val="00BC3CF4"/>
    <w:rsid w:val="00BC442D"/>
    <w:rsid w:val="00BC4C86"/>
    <w:rsid w:val="00BC5167"/>
    <w:rsid w:val="00BC5268"/>
    <w:rsid w:val="00BC5FE0"/>
    <w:rsid w:val="00BC6686"/>
    <w:rsid w:val="00BC6B83"/>
    <w:rsid w:val="00BD0196"/>
    <w:rsid w:val="00BD0B18"/>
    <w:rsid w:val="00BD10EE"/>
    <w:rsid w:val="00BD1CD5"/>
    <w:rsid w:val="00BD2022"/>
    <w:rsid w:val="00BD219D"/>
    <w:rsid w:val="00BD2273"/>
    <w:rsid w:val="00BD2532"/>
    <w:rsid w:val="00BD2AAC"/>
    <w:rsid w:val="00BD2B1F"/>
    <w:rsid w:val="00BD3956"/>
    <w:rsid w:val="00BD3C57"/>
    <w:rsid w:val="00BD4796"/>
    <w:rsid w:val="00BD56A3"/>
    <w:rsid w:val="00BD59E2"/>
    <w:rsid w:val="00BD6115"/>
    <w:rsid w:val="00BD6CB2"/>
    <w:rsid w:val="00BD6DAB"/>
    <w:rsid w:val="00BD7471"/>
    <w:rsid w:val="00BD7C58"/>
    <w:rsid w:val="00BE035E"/>
    <w:rsid w:val="00BE04CA"/>
    <w:rsid w:val="00BE0D0B"/>
    <w:rsid w:val="00BE114E"/>
    <w:rsid w:val="00BE15F8"/>
    <w:rsid w:val="00BE1A0C"/>
    <w:rsid w:val="00BE1CC1"/>
    <w:rsid w:val="00BE1DFE"/>
    <w:rsid w:val="00BE24A8"/>
    <w:rsid w:val="00BE29C6"/>
    <w:rsid w:val="00BE29DC"/>
    <w:rsid w:val="00BE2F96"/>
    <w:rsid w:val="00BE364B"/>
    <w:rsid w:val="00BE3CCE"/>
    <w:rsid w:val="00BE3F70"/>
    <w:rsid w:val="00BE4417"/>
    <w:rsid w:val="00BE496B"/>
    <w:rsid w:val="00BE4BAA"/>
    <w:rsid w:val="00BE4CC3"/>
    <w:rsid w:val="00BE5152"/>
    <w:rsid w:val="00BE57DD"/>
    <w:rsid w:val="00BE5C85"/>
    <w:rsid w:val="00BE5F6D"/>
    <w:rsid w:val="00BE652E"/>
    <w:rsid w:val="00BE6B1F"/>
    <w:rsid w:val="00BE6D56"/>
    <w:rsid w:val="00BE71B3"/>
    <w:rsid w:val="00BF08AB"/>
    <w:rsid w:val="00BF0AC1"/>
    <w:rsid w:val="00BF1D65"/>
    <w:rsid w:val="00BF22EC"/>
    <w:rsid w:val="00BF34CF"/>
    <w:rsid w:val="00BF41CE"/>
    <w:rsid w:val="00BF487D"/>
    <w:rsid w:val="00BF4E3A"/>
    <w:rsid w:val="00BF5261"/>
    <w:rsid w:val="00BF542A"/>
    <w:rsid w:val="00BF5E2E"/>
    <w:rsid w:val="00BF66C9"/>
    <w:rsid w:val="00BF6967"/>
    <w:rsid w:val="00BF6991"/>
    <w:rsid w:val="00BF6B57"/>
    <w:rsid w:val="00BF73BE"/>
    <w:rsid w:val="00BF7A55"/>
    <w:rsid w:val="00BF7B2C"/>
    <w:rsid w:val="00BF7B8F"/>
    <w:rsid w:val="00C00A0D"/>
    <w:rsid w:val="00C0126C"/>
    <w:rsid w:val="00C0185D"/>
    <w:rsid w:val="00C01A9D"/>
    <w:rsid w:val="00C01D37"/>
    <w:rsid w:val="00C02199"/>
    <w:rsid w:val="00C0236D"/>
    <w:rsid w:val="00C0275A"/>
    <w:rsid w:val="00C02A77"/>
    <w:rsid w:val="00C032C7"/>
    <w:rsid w:val="00C033EE"/>
    <w:rsid w:val="00C03536"/>
    <w:rsid w:val="00C03669"/>
    <w:rsid w:val="00C0385A"/>
    <w:rsid w:val="00C03CE9"/>
    <w:rsid w:val="00C03F0B"/>
    <w:rsid w:val="00C04C12"/>
    <w:rsid w:val="00C04DD4"/>
    <w:rsid w:val="00C05951"/>
    <w:rsid w:val="00C05BE0"/>
    <w:rsid w:val="00C06182"/>
    <w:rsid w:val="00C066B4"/>
    <w:rsid w:val="00C06AF4"/>
    <w:rsid w:val="00C06CE8"/>
    <w:rsid w:val="00C0752D"/>
    <w:rsid w:val="00C079E7"/>
    <w:rsid w:val="00C07BC6"/>
    <w:rsid w:val="00C10900"/>
    <w:rsid w:val="00C10D35"/>
    <w:rsid w:val="00C10ECA"/>
    <w:rsid w:val="00C12219"/>
    <w:rsid w:val="00C12CD3"/>
    <w:rsid w:val="00C1301F"/>
    <w:rsid w:val="00C13332"/>
    <w:rsid w:val="00C133DE"/>
    <w:rsid w:val="00C138E6"/>
    <w:rsid w:val="00C13DB5"/>
    <w:rsid w:val="00C149C3"/>
    <w:rsid w:val="00C14E32"/>
    <w:rsid w:val="00C14FCC"/>
    <w:rsid w:val="00C15EBA"/>
    <w:rsid w:val="00C163A7"/>
    <w:rsid w:val="00C17ECA"/>
    <w:rsid w:val="00C207D5"/>
    <w:rsid w:val="00C20D9C"/>
    <w:rsid w:val="00C21394"/>
    <w:rsid w:val="00C21589"/>
    <w:rsid w:val="00C215B0"/>
    <w:rsid w:val="00C22E81"/>
    <w:rsid w:val="00C23396"/>
    <w:rsid w:val="00C238E7"/>
    <w:rsid w:val="00C23B9A"/>
    <w:rsid w:val="00C23D89"/>
    <w:rsid w:val="00C241BA"/>
    <w:rsid w:val="00C24226"/>
    <w:rsid w:val="00C2430A"/>
    <w:rsid w:val="00C24EA9"/>
    <w:rsid w:val="00C25131"/>
    <w:rsid w:val="00C25651"/>
    <w:rsid w:val="00C2621F"/>
    <w:rsid w:val="00C26477"/>
    <w:rsid w:val="00C26A97"/>
    <w:rsid w:val="00C26AA0"/>
    <w:rsid w:val="00C2742E"/>
    <w:rsid w:val="00C27D90"/>
    <w:rsid w:val="00C27E7F"/>
    <w:rsid w:val="00C27FD7"/>
    <w:rsid w:val="00C3032A"/>
    <w:rsid w:val="00C306D3"/>
    <w:rsid w:val="00C30A88"/>
    <w:rsid w:val="00C325B5"/>
    <w:rsid w:val="00C32A44"/>
    <w:rsid w:val="00C32AA0"/>
    <w:rsid w:val="00C3304D"/>
    <w:rsid w:val="00C3361F"/>
    <w:rsid w:val="00C3492F"/>
    <w:rsid w:val="00C356D7"/>
    <w:rsid w:val="00C358D0"/>
    <w:rsid w:val="00C36BF6"/>
    <w:rsid w:val="00C36D0C"/>
    <w:rsid w:val="00C36FE4"/>
    <w:rsid w:val="00C37206"/>
    <w:rsid w:val="00C375EE"/>
    <w:rsid w:val="00C376CB"/>
    <w:rsid w:val="00C376CD"/>
    <w:rsid w:val="00C379A7"/>
    <w:rsid w:val="00C4078D"/>
    <w:rsid w:val="00C40DF3"/>
    <w:rsid w:val="00C416DC"/>
    <w:rsid w:val="00C41B08"/>
    <w:rsid w:val="00C41C13"/>
    <w:rsid w:val="00C420EA"/>
    <w:rsid w:val="00C42CE9"/>
    <w:rsid w:val="00C42D84"/>
    <w:rsid w:val="00C436A1"/>
    <w:rsid w:val="00C4377D"/>
    <w:rsid w:val="00C4388C"/>
    <w:rsid w:val="00C43A15"/>
    <w:rsid w:val="00C43C70"/>
    <w:rsid w:val="00C43D2A"/>
    <w:rsid w:val="00C43EA4"/>
    <w:rsid w:val="00C4454A"/>
    <w:rsid w:val="00C45982"/>
    <w:rsid w:val="00C45FA1"/>
    <w:rsid w:val="00C4659C"/>
    <w:rsid w:val="00C46F6A"/>
    <w:rsid w:val="00C471BA"/>
    <w:rsid w:val="00C47273"/>
    <w:rsid w:val="00C47696"/>
    <w:rsid w:val="00C47798"/>
    <w:rsid w:val="00C50083"/>
    <w:rsid w:val="00C500AE"/>
    <w:rsid w:val="00C50698"/>
    <w:rsid w:val="00C50AFB"/>
    <w:rsid w:val="00C5141B"/>
    <w:rsid w:val="00C515ED"/>
    <w:rsid w:val="00C516FA"/>
    <w:rsid w:val="00C51E6C"/>
    <w:rsid w:val="00C51FEC"/>
    <w:rsid w:val="00C52F9A"/>
    <w:rsid w:val="00C53035"/>
    <w:rsid w:val="00C536B1"/>
    <w:rsid w:val="00C538E8"/>
    <w:rsid w:val="00C54A7D"/>
    <w:rsid w:val="00C54FB4"/>
    <w:rsid w:val="00C5501E"/>
    <w:rsid w:val="00C55C31"/>
    <w:rsid w:val="00C5738E"/>
    <w:rsid w:val="00C57676"/>
    <w:rsid w:val="00C6005C"/>
    <w:rsid w:val="00C60A1E"/>
    <w:rsid w:val="00C61257"/>
    <w:rsid w:val="00C6250A"/>
    <w:rsid w:val="00C6272C"/>
    <w:rsid w:val="00C628A1"/>
    <w:rsid w:val="00C630F7"/>
    <w:rsid w:val="00C632CF"/>
    <w:rsid w:val="00C63672"/>
    <w:rsid w:val="00C63E7F"/>
    <w:rsid w:val="00C63FC0"/>
    <w:rsid w:val="00C644C9"/>
    <w:rsid w:val="00C64E6F"/>
    <w:rsid w:val="00C65011"/>
    <w:rsid w:val="00C65516"/>
    <w:rsid w:val="00C6563C"/>
    <w:rsid w:val="00C65E7D"/>
    <w:rsid w:val="00C65F13"/>
    <w:rsid w:val="00C6622A"/>
    <w:rsid w:val="00C669A6"/>
    <w:rsid w:val="00C66D11"/>
    <w:rsid w:val="00C6774B"/>
    <w:rsid w:val="00C67C9C"/>
    <w:rsid w:val="00C67D61"/>
    <w:rsid w:val="00C70941"/>
    <w:rsid w:val="00C71209"/>
    <w:rsid w:val="00C71AFB"/>
    <w:rsid w:val="00C725F0"/>
    <w:rsid w:val="00C7323D"/>
    <w:rsid w:val="00C73263"/>
    <w:rsid w:val="00C743B9"/>
    <w:rsid w:val="00C7455F"/>
    <w:rsid w:val="00C74759"/>
    <w:rsid w:val="00C759EC"/>
    <w:rsid w:val="00C76168"/>
    <w:rsid w:val="00C76370"/>
    <w:rsid w:val="00C764DD"/>
    <w:rsid w:val="00C76565"/>
    <w:rsid w:val="00C766AD"/>
    <w:rsid w:val="00C767A3"/>
    <w:rsid w:val="00C7683B"/>
    <w:rsid w:val="00C769F9"/>
    <w:rsid w:val="00C76B91"/>
    <w:rsid w:val="00C76CEF"/>
    <w:rsid w:val="00C772B5"/>
    <w:rsid w:val="00C77617"/>
    <w:rsid w:val="00C7782D"/>
    <w:rsid w:val="00C77AF0"/>
    <w:rsid w:val="00C77F2E"/>
    <w:rsid w:val="00C77F4A"/>
    <w:rsid w:val="00C82BB2"/>
    <w:rsid w:val="00C82E80"/>
    <w:rsid w:val="00C83036"/>
    <w:rsid w:val="00C8438E"/>
    <w:rsid w:val="00C85D93"/>
    <w:rsid w:val="00C86AD7"/>
    <w:rsid w:val="00C87582"/>
    <w:rsid w:val="00C87882"/>
    <w:rsid w:val="00C87F2A"/>
    <w:rsid w:val="00C9051B"/>
    <w:rsid w:val="00C914D8"/>
    <w:rsid w:val="00C9297E"/>
    <w:rsid w:val="00C93714"/>
    <w:rsid w:val="00C93771"/>
    <w:rsid w:val="00C93947"/>
    <w:rsid w:val="00C943AD"/>
    <w:rsid w:val="00C9556B"/>
    <w:rsid w:val="00C95998"/>
    <w:rsid w:val="00C96C4C"/>
    <w:rsid w:val="00C97786"/>
    <w:rsid w:val="00CA00E7"/>
    <w:rsid w:val="00CA01E7"/>
    <w:rsid w:val="00CA0C55"/>
    <w:rsid w:val="00CA1583"/>
    <w:rsid w:val="00CA180C"/>
    <w:rsid w:val="00CA194B"/>
    <w:rsid w:val="00CA1C40"/>
    <w:rsid w:val="00CA1CE3"/>
    <w:rsid w:val="00CA210B"/>
    <w:rsid w:val="00CA2DD8"/>
    <w:rsid w:val="00CA2E1F"/>
    <w:rsid w:val="00CA2FD7"/>
    <w:rsid w:val="00CA375F"/>
    <w:rsid w:val="00CA38BB"/>
    <w:rsid w:val="00CA3B4E"/>
    <w:rsid w:val="00CA3BC0"/>
    <w:rsid w:val="00CA3F4E"/>
    <w:rsid w:val="00CA58EA"/>
    <w:rsid w:val="00CA5DAA"/>
    <w:rsid w:val="00CA5EE8"/>
    <w:rsid w:val="00CA61D4"/>
    <w:rsid w:val="00CA69AC"/>
    <w:rsid w:val="00CA7738"/>
    <w:rsid w:val="00CA7FAB"/>
    <w:rsid w:val="00CB04BF"/>
    <w:rsid w:val="00CB0C7C"/>
    <w:rsid w:val="00CB0F49"/>
    <w:rsid w:val="00CB1D75"/>
    <w:rsid w:val="00CB2157"/>
    <w:rsid w:val="00CB22A2"/>
    <w:rsid w:val="00CB297A"/>
    <w:rsid w:val="00CB31D7"/>
    <w:rsid w:val="00CB429E"/>
    <w:rsid w:val="00CB45A4"/>
    <w:rsid w:val="00CB5E5C"/>
    <w:rsid w:val="00CB6031"/>
    <w:rsid w:val="00CB616E"/>
    <w:rsid w:val="00CB66C6"/>
    <w:rsid w:val="00CB67A7"/>
    <w:rsid w:val="00CB68C0"/>
    <w:rsid w:val="00CB6953"/>
    <w:rsid w:val="00CB70A3"/>
    <w:rsid w:val="00CB71FB"/>
    <w:rsid w:val="00CB78C4"/>
    <w:rsid w:val="00CB795D"/>
    <w:rsid w:val="00CB7D5D"/>
    <w:rsid w:val="00CC08BE"/>
    <w:rsid w:val="00CC08C0"/>
    <w:rsid w:val="00CC1131"/>
    <w:rsid w:val="00CC132A"/>
    <w:rsid w:val="00CC1794"/>
    <w:rsid w:val="00CC1D5F"/>
    <w:rsid w:val="00CC2588"/>
    <w:rsid w:val="00CC2841"/>
    <w:rsid w:val="00CC3579"/>
    <w:rsid w:val="00CC35EB"/>
    <w:rsid w:val="00CC3CEC"/>
    <w:rsid w:val="00CC4463"/>
    <w:rsid w:val="00CC4AF9"/>
    <w:rsid w:val="00CC571E"/>
    <w:rsid w:val="00CC5754"/>
    <w:rsid w:val="00CC57BD"/>
    <w:rsid w:val="00CC59EC"/>
    <w:rsid w:val="00CC6AD3"/>
    <w:rsid w:val="00CC787E"/>
    <w:rsid w:val="00CD027F"/>
    <w:rsid w:val="00CD0469"/>
    <w:rsid w:val="00CD0C1A"/>
    <w:rsid w:val="00CD0FF0"/>
    <w:rsid w:val="00CD12E0"/>
    <w:rsid w:val="00CD20B5"/>
    <w:rsid w:val="00CD2CD5"/>
    <w:rsid w:val="00CD3005"/>
    <w:rsid w:val="00CD315F"/>
    <w:rsid w:val="00CD325E"/>
    <w:rsid w:val="00CD32E8"/>
    <w:rsid w:val="00CD56E7"/>
    <w:rsid w:val="00CD59D6"/>
    <w:rsid w:val="00CD781F"/>
    <w:rsid w:val="00CE03BC"/>
    <w:rsid w:val="00CE051C"/>
    <w:rsid w:val="00CE0A25"/>
    <w:rsid w:val="00CE1AE9"/>
    <w:rsid w:val="00CE1AF4"/>
    <w:rsid w:val="00CE1C31"/>
    <w:rsid w:val="00CE208B"/>
    <w:rsid w:val="00CE284F"/>
    <w:rsid w:val="00CE28DA"/>
    <w:rsid w:val="00CE2F67"/>
    <w:rsid w:val="00CE3114"/>
    <w:rsid w:val="00CE33CB"/>
    <w:rsid w:val="00CE3417"/>
    <w:rsid w:val="00CE364C"/>
    <w:rsid w:val="00CE36BC"/>
    <w:rsid w:val="00CE41AC"/>
    <w:rsid w:val="00CE450A"/>
    <w:rsid w:val="00CE496F"/>
    <w:rsid w:val="00CE4ABA"/>
    <w:rsid w:val="00CE4CC5"/>
    <w:rsid w:val="00CE6277"/>
    <w:rsid w:val="00CE6285"/>
    <w:rsid w:val="00CE740D"/>
    <w:rsid w:val="00CE748A"/>
    <w:rsid w:val="00CE79E5"/>
    <w:rsid w:val="00CE7D94"/>
    <w:rsid w:val="00CE7DD9"/>
    <w:rsid w:val="00CE7E1C"/>
    <w:rsid w:val="00CF0892"/>
    <w:rsid w:val="00CF0A07"/>
    <w:rsid w:val="00CF1CC0"/>
    <w:rsid w:val="00CF21CC"/>
    <w:rsid w:val="00CF2D1D"/>
    <w:rsid w:val="00CF3F5C"/>
    <w:rsid w:val="00CF46BD"/>
    <w:rsid w:val="00CF4751"/>
    <w:rsid w:val="00CF4963"/>
    <w:rsid w:val="00CF4A16"/>
    <w:rsid w:val="00CF5071"/>
    <w:rsid w:val="00CF5368"/>
    <w:rsid w:val="00CF591C"/>
    <w:rsid w:val="00CF667C"/>
    <w:rsid w:val="00CF69D2"/>
    <w:rsid w:val="00CF74A4"/>
    <w:rsid w:val="00CF7516"/>
    <w:rsid w:val="00D00216"/>
    <w:rsid w:val="00D0051B"/>
    <w:rsid w:val="00D011FE"/>
    <w:rsid w:val="00D01755"/>
    <w:rsid w:val="00D02CF2"/>
    <w:rsid w:val="00D0374E"/>
    <w:rsid w:val="00D03AD5"/>
    <w:rsid w:val="00D03D2C"/>
    <w:rsid w:val="00D0437A"/>
    <w:rsid w:val="00D04673"/>
    <w:rsid w:val="00D047AA"/>
    <w:rsid w:val="00D05373"/>
    <w:rsid w:val="00D0542F"/>
    <w:rsid w:val="00D05833"/>
    <w:rsid w:val="00D06871"/>
    <w:rsid w:val="00D07292"/>
    <w:rsid w:val="00D07B09"/>
    <w:rsid w:val="00D108AA"/>
    <w:rsid w:val="00D11C29"/>
    <w:rsid w:val="00D11C71"/>
    <w:rsid w:val="00D12EC5"/>
    <w:rsid w:val="00D1319F"/>
    <w:rsid w:val="00D13286"/>
    <w:rsid w:val="00D13DAA"/>
    <w:rsid w:val="00D14588"/>
    <w:rsid w:val="00D14FD7"/>
    <w:rsid w:val="00D15557"/>
    <w:rsid w:val="00D15D7E"/>
    <w:rsid w:val="00D16045"/>
    <w:rsid w:val="00D165D3"/>
    <w:rsid w:val="00D167A3"/>
    <w:rsid w:val="00D16C00"/>
    <w:rsid w:val="00D16C90"/>
    <w:rsid w:val="00D16D36"/>
    <w:rsid w:val="00D1720B"/>
    <w:rsid w:val="00D178C0"/>
    <w:rsid w:val="00D201FA"/>
    <w:rsid w:val="00D20455"/>
    <w:rsid w:val="00D20637"/>
    <w:rsid w:val="00D20B04"/>
    <w:rsid w:val="00D20E7D"/>
    <w:rsid w:val="00D20F56"/>
    <w:rsid w:val="00D21114"/>
    <w:rsid w:val="00D21AEF"/>
    <w:rsid w:val="00D21C1D"/>
    <w:rsid w:val="00D21DA0"/>
    <w:rsid w:val="00D2292D"/>
    <w:rsid w:val="00D237EA"/>
    <w:rsid w:val="00D23C51"/>
    <w:rsid w:val="00D2433E"/>
    <w:rsid w:val="00D24C34"/>
    <w:rsid w:val="00D24C50"/>
    <w:rsid w:val="00D24CD2"/>
    <w:rsid w:val="00D24E7F"/>
    <w:rsid w:val="00D25020"/>
    <w:rsid w:val="00D25422"/>
    <w:rsid w:val="00D2543A"/>
    <w:rsid w:val="00D25700"/>
    <w:rsid w:val="00D258CE"/>
    <w:rsid w:val="00D2646B"/>
    <w:rsid w:val="00D26FEC"/>
    <w:rsid w:val="00D27BF9"/>
    <w:rsid w:val="00D30112"/>
    <w:rsid w:val="00D306EF"/>
    <w:rsid w:val="00D30896"/>
    <w:rsid w:val="00D31F3E"/>
    <w:rsid w:val="00D31F5F"/>
    <w:rsid w:val="00D3248B"/>
    <w:rsid w:val="00D32593"/>
    <w:rsid w:val="00D32B38"/>
    <w:rsid w:val="00D32D2B"/>
    <w:rsid w:val="00D3320E"/>
    <w:rsid w:val="00D33532"/>
    <w:rsid w:val="00D335BD"/>
    <w:rsid w:val="00D338A6"/>
    <w:rsid w:val="00D34522"/>
    <w:rsid w:val="00D3456F"/>
    <w:rsid w:val="00D3514E"/>
    <w:rsid w:val="00D355C3"/>
    <w:rsid w:val="00D356B9"/>
    <w:rsid w:val="00D35DFC"/>
    <w:rsid w:val="00D35E41"/>
    <w:rsid w:val="00D36175"/>
    <w:rsid w:val="00D36A6D"/>
    <w:rsid w:val="00D36C3B"/>
    <w:rsid w:val="00D36DF7"/>
    <w:rsid w:val="00D37C95"/>
    <w:rsid w:val="00D405C1"/>
    <w:rsid w:val="00D407E7"/>
    <w:rsid w:val="00D40938"/>
    <w:rsid w:val="00D4102F"/>
    <w:rsid w:val="00D41433"/>
    <w:rsid w:val="00D41E0C"/>
    <w:rsid w:val="00D42729"/>
    <w:rsid w:val="00D42CA0"/>
    <w:rsid w:val="00D430F0"/>
    <w:rsid w:val="00D4555A"/>
    <w:rsid w:val="00D45A0C"/>
    <w:rsid w:val="00D473F4"/>
    <w:rsid w:val="00D47993"/>
    <w:rsid w:val="00D47A7C"/>
    <w:rsid w:val="00D5017C"/>
    <w:rsid w:val="00D50859"/>
    <w:rsid w:val="00D50B78"/>
    <w:rsid w:val="00D51086"/>
    <w:rsid w:val="00D5198C"/>
    <w:rsid w:val="00D523AC"/>
    <w:rsid w:val="00D52D48"/>
    <w:rsid w:val="00D5393D"/>
    <w:rsid w:val="00D53AF1"/>
    <w:rsid w:val="00D53EAB"/>
    <w:rsid w:val="00D54371"/>
    <w:rsid w:val="00D54E7E"/>
    <w:rsid w:val="00D5527A"/>
    <w:rsid w:val="00D5557A"/>
    <w:rsid w:val="00D5562B"/>
    <w:rsid w:val="00D55951"/>
    <w:rsid w:val="00D55F1C"/>
    <w:rsid w:val="00D56012"/>
    <w:rsid w:val="00D560BC"/>
    <w:rsid w:val="00D565D1"/>
    <w:rsid w:val="00D57139"/>
    <w:rsid w:val="00D6053D"/>
    <w:rsid w:val="00D60834"/>
    <w:rsid w:val="00D6284E"/>
    <w:rsid w:val="00D6291D"/>
    <w:rsid w:val="00D632CC"/>
    <w:rsid w:val="00D63955"/>
    <w:rsid w:val="00D639AC"/>
    <w:rsid w:val="00D63AEF"/>
    <w:rsid w:val="00D63D21"/>
    <w:rsid w:val="00D64046"/>
    <w:rsid w:val="00D6555D"/>
    <w:rsid w:val="00D6584A"/>
    <w:rsid w:val="00D65E1F"/>
    <w:rsid w:val="00D65E55"/>
    <w:rsid w:val="00D665D9"/>
    <w:rsid w:val="00D66B78"/>
    <w:rsid w:val="00D66E1D"/>
    <w:rsid w:val="00D677FA"/>
    <w:rsid w:val="00D67EF9"/>
    <w:rsid w:val="00D707F7"/>
    <w:rsid w:val="00D70AB7"/>
    <w:rsid w:val="00D70D72"/>
    <w:rsid w:val="00D7113A"/>
    <w:rsid w:val="00D71168"/>
    <w:rsid w:val="00D7133B"/>
    <w:rsid w:val="00D7140E"/>
    <w:rsid w:val="00D71D1F"/>
    <w:rsid w:val="00D721BE"/>
    <w:rsid w:val="00D72220"/>
    <w:rsid w:val="00D72288"/>
    <w:rsid w:val="00D72441"/>
    <w:rsid w:val="00D724F7"/>
    <w:rsid w:val="00D73001"/>
    <w:rsid w:val="00D7341E"/>
    <w:rsid w:val="00D7367D"/>
    <w:rsid w:val="00D736FE"/>
    <w:rsid w:val="00D73EB9"/>
    <w:rsid w:val="00D74066"/>
    <w:rsid w:val="00D74B16"/>
    <w:rsid w:val="00D74B3E"/>
    <w:rsid w:val="00D75A2B"/>
    <w:rsid w:val="00D764FA"/>
    <w:rsid w:val="00D765C4"/>
    <w:rsid w:val="00D776FD"/>
    <w:rsid w:val="00D77FF6"/>
    <w:rsid w:val="00D80234"/>
    <w:rsid w:val="00D803FC"/>
    <w:rsid w:val="00D80412"/>
    <w:rsid w:val="00D80815"/>
    <w:rsid w:val="00D8117B"/>
    <w:rsid w:val="00D81305"/>
    <w:rsid w:val="00D81736"/>
    <w:rsid w:val="00D81F44"/>
    <w:rsid w:val="00D83538"/>
    <w:rsid w:val="00D83656"/>
    <w:rsid w:val="00D83AF0"/>
    <w:rsid w:val="00D83F76"/>
    <w:rsid w:val="00D844A6"/>
    <w:rsid w:val="00D84ADE"/>
    <w:rsid w:val="00D84F8D"/>
    <w:rsid w:val="00D852BD"/>
    <w:rsid w:val="00D853CA"/>
    <w:rsid w:val="00D8650F"/>
    <w:rsid w:val="00D86A6B"/>
    <w:rsid w:val="00D86B0F"/>
    <w:rsid w:val="00D86C3C"/>
    <w:rsid w:val="00D86E8D"/>
    <w:rsid w:val="00D87B22"/>
    <w:rsid w:val="00D9053B"/>
    <w:rsid w:val="00D90C42"/>
    <w:rsid w:val="00D91936"/>
    <w:rsid w:val="00D91A20"/>
    <w:rsid w:val="00D91A35"/>
    <w:rsid w:val="00D926E7"/>
    <w:rsid w:val="00D93F97"/>
    <w:rsid w:val="00D94049"/>
    <w:rsid w:val="00D94768"/>
    <w:rsid w:val="00D94BC3"/>
    <w:rsid w:val="00D94C98"/>
    <w:rsid w:val="00D94D23"/>
    <w:rsid w:val="00D951E3"/>
    <w:rsid w:val="00D95F57"/>
    <w:rsid w:val="00DA0747"/>
    <w:rsid w:val="00DA0CA3"/>
    <w:rsid w:val="00DA15B4"/>
    <w:rsid w:val="00DA1CDA"/>
    <w:rsid w:val="00DA1D34"/>
    <w:rsid w:val="00DA1ED3"/>
    <w:rsid w:val="00DA2277"/>
    <w:rsid w:val="00DA2472"/>
    <w:rsid w:val="00DA285B"/>
    <w:rsid w:val="00DA2A5E"/>
    <w:rsid w:val="00DA2B3E"/>
    <w:rsid w:val="00DA2C45"/>
    <w:rsid w:val="00DA36B0"/>
    <w:rsid w:val="00DA3E83"/>
    <w:rsid w:val="00DA4CE8"/>
    <w:rsid w:val="00DA582A"/>
    <w:rsid w:val="00DA627C"/>
    <w:rsid w:val="00DA635A"/>
    <w:rsid w:val="00DA6D7F"/>
    <w:rsid w:val="00DA6FE0"/>
    <w:rsid w:val="00DA7A61"/>
    <w:rsid w:val="00DA7F04"/>
    <w:rsid w:val="00DB0151"/>
    <w:rsid w:val="00DB0458"/>
    <w:rsid w:val="00DB0E75"/>
    <w:rsid w:val="00DB18F5"/>
    <w:rsid w:val="00DB24DC"/>
    <w:rsid w:val="00DB2694"/>
    <w:rsid w:val="00DB2D67"/>
    <w:rsid w:val="00DB2FF0"/>
    <w:rsid w:val="00DB31FB"/>
    <w:rsid w:val="00DB39D9"/>
    <w:rsid w:val="00DB4596"/>
    <w:rsid w:val="00DB4F83"/>
    <w:rsid w:val="00DB6152"/>
    <w:rsid w:val="00DB6F43"/>
    <w:rsid w:val="00DB72A0"/>
    <w:rsid w:val="00DB783C"/>
    <w:rsid w:val="00DC14A7"/>
    <w:rsid w:val="00DC1678"/>
    <w:rsid w:val="00DC1D4E"/>
    <w:rsid w:val="00DC30A8"/>
    <w:rsid w:val="00DC3C7B"/>
    <w:rsid w:val="00DC4249"/>
    <w:rsid w:val="00DC43A3"/>
    <w:rsid w:val="00DC4712"/>
    <w:rsid w:val="00DC473A"/>
    <w:rsid w:val="00DC49CE"/>
    <w:rsid w:val="00DC611F"/>
    <w:rsid w:val="00DC6965"/>
    <w:rsid w:val="00DC748B"/>
    <w:rsid w:val="00DC79FE"/>
    <w:rsid w:val="00DD0E9F"/>
    <w:rsid w:val="00DD1248"/>
    <w:rsid w:val="00DD15FB"/>
    <w:rsid w:val="00DD1657"/>
    <w:rsid w:val="00DD1F8B"/>
    <w:rsid w:val="00DD205D"/>
    <w:rsid w:val="00DD24F1"/>
    <w:rsid w:val="00DD27A2"/>
    <w:rsid w:val="00DD28CA"/>
    <w:rsid w:val="00DD2B95"/>
    <w:rsid w:val="00DD3A09"/>
    <w:rsid w:val="00DD3FE4"/>
    <w:rsid w:val="00DD471D"/>
    <w:rsid w:val="00DD5515"/>
    <w:rsid w:val="00DD5C9E"/>
    <w:rsid w:val="00DD5FBC"/>
    <w:rsid w:val="00DD7F4C"/>
    <w:rsid w:val="00DE01A7"/>
    <w:rsid w:val="00DE0206"/>
    <w:rsid w:val="00DE069A"/>
    <w:rsid w:val="00DE0763"/>
    <w:rsid w:val="00DE0F62"/>
    <w:rsid w:val="00DE15E2"/>
    <w:rsid w:val="00DE29C2"/>
    <w:rsid w:val="00DE3DD9"/>
    <w:rsid w:val="00DE3E39"/>
    <w:rsid w:val="00DE44E9"/>
    <w:rsid w:val="00DE466A"/>
    <w:rsid w:val="00DE4BB6"/>
    <w:rsid w:val="00DE5BCF"/>
    <w:rsid w:val="00DE6122"/>
    <w:rsid w:val="00DE63C6"/>
    <w:rsid w:val="00DE67E7"/>
    <w:rsid w:val="00DE6C55"/>
    <w:rsid w:val="00DE6C85"/>
    <w:rsid w:val="00DE71A7"/>
    <w:rsid w:val="00DE730B"/>
    <w:rsid w:val="00DE741F"/>
    <w:rsid w:val="00DE7551"/>
    <w:rsid w:val="00DE7BAE"/>
    <w:rsid w:val="00DF047F"/>
    <w:rsid w:val="00DF06FD"/>
    <w:rsid w:val="00DF0765"/>
    <w:rsid w:val="00DF093B"/>
    <w:rsid w:val="00DF0CC3"/>
    <w:rsid w:val="00DF0FFD"/>
    <w:rsid w:val="00DF12B8"/>
    <w:rsid w:val="00DF2757"/>
    <w:rsid w:val="00DF2B04"/>
    <w:rsid w:val="00DF3215"/>
    <w:rsid w:val="00DF330C"/>
    <w:rsid w:val="00DF459D"/>
    <w:rsid w:val="00DF4E39"/>
    <w:rsid w:val="00DF525B"/>
    <w:rsid w:val="00DF62A1"/>
    <w:rsid w:val="00DF6562"/>
    <w:rsid w:val="00DF71BE"/>
    <w:rsid w:val="00DF7900"/>
    <w:rsid w:val="00E006C6"/>
    <w:rsid w:val="00E00A27"/>
    <w:rsid w:val="00E00CCB"/>
    <w:rsid w:val="00E014E8"/>
    <w:rsid w:val="00E01979"/>
    <w:rsid w:val="00E0216D"/>
    <w:rsid w:val="00E025A7"/>
    <w:rsid w:val="00E03BA2"/>
    <w:rsid w:val="00E03D3E"/>
    <w:rsid w:val="00E03E3D"/>
    <w:rsid w:val="00E03E6D"/>
    <w:rsid w:val="00E04072"/>
    <w:rsid w:val="00E040B0"/>
    <w:rsid w:val="00E043AC"/>
    <w:rsid w:val="00E047AE"/>
    <w:rsid w:val="00E04C47"/>
    <w:rsid w:val="00E05429"/>
    <w:rsid w:val="00E05EF8"/>
    <w:rsid w:val="00E0608E"/>
    <w:rsid w:val="00E06A2D"/>
    <w:rsid w:val="00E077CF"/>
    <w:rsid w:val="00E07963"/>
    <w:rsid w:val="00E07CB6"/>
    <w:rsid w:val="00E1100A"/>
    <w:rsid w:val="00E11A3A"/>
    <w:rsid w:val="00E11BE6"/>
    <w:rsid w:val="00E12114"/>
    <w:rsid w:val="00E12F0D"/>
    <w:rsid w:val="00E12F1C"/>
    <w:rsid w:val="00E12FF8"/>
    <w:rsid w:val="00E131B6"/>
    <w:rsid w:val="00E13930"/>
    <w:rsid w:val="00E13A88"/>
    <w:rsid w:val="00E158D7"/>
    <w:rsid w:val="00E15CCC"/>
    <w:rsid w:val="00E16C7E"/>
    <w:rsid w:val="00E20557"/>
    <w:rsid w:val="00E20D63"/>
    <w:rsid w:val="00E217FA"/>
    <w:rsid w:val="00E22094"/>
    <w:rsid w:val="00E221D6"/>
    <w:rsid w:val="00E22739"/>
    <w:rsid w:val="00E22BE7"/>
    <w:rsid w:val="00E230DC"/>
    <w:rsid w:val="00E2315C"/>
    <w:rsid w:val="00E23D71"/>
    <w:rsid w:val="00E245F6"/>
    <w:rsid w:val="00E25041"/>
    <w:rsid w:val="00E25122"/>
    <w:rsid w:val="00E252F1"/>
    <w:rsid w:val="00E254CA"/>
    <w:rsid w:val="00E269BE"/>
    <w:rsid w:val="00E26BD3"/>
    <w:rsid w:val="00E26E0E"/>
    <w:rsid w:val="00E27160"/>
    <w:rsid w:val="00E30233"/>
    <w:rsid w:val="00E30BC0"/>
    <w:rsid w:val="00E31261"/>
    <w:rsid w:val="00E31285"/>
    <w:rsid w:val="00E31C7C"/>
    <w:rsid w:val="00E31E6E"/>
    <w:rsid w:val="00E32C09"/>
    <w:rsid w:val="00E32DFD"/>
    <w:rsid w:val="00E33426"/>
    <w:rsid w:val="00E33573"/>
    <w:rsid w:val="00E34763"/>
    <w:rsid w:val="00E350BE"/>
    <w:rsid w:val="00E35B8F"/>
    <w:rsid w:val="00E35B9F"/>
    <w:rsid w:val="00E3654B"/>
    <w:rsid w:val="00E36CD4"/>
    <w:rsid w:val="00E3795F"/>
    <w:rsid w:val="00E379E0"/>
    <w:rsid w:val="00E37F94"/>
    <w:rsid w:val="00E407EA"/>
    <w:rsid w:val="00E409DF"/>
    <w:rsid w:val="00E40C36"/>
    <w:rsid w:val="00E4118C"/>
    <w:rsid w:val="00E41799"/>
    <w:rsid w:val="00E41EC9"/>
    <w:rsid w:val="00E426C9"/>
    <w:rsid w:val="00E42A56"/>
    <w:rsid w:val="00E42BCA"/>
    <w:rsid w:val="00E439F4"/>
    <w:rsid w:val="00E44977"/>
    <w:rsid w:val="00E44CFF"/>
    <w:rsid w:val="00E450FE"/>
    <w:rsid w:val="00E45142"/>
    <w:rsid w:val="00E453EC"/>
    <w:rsid w:val="00E45F9C"/>
    <w:rsid w:val="00E45FFC"/>
    <w:rsid w:val="00E46130"/>
    <w:rsid w:val="00E466F5"/>
    <w:rsid w:val="00E4685E"/>
    <w:rsid w:val="00E469A2"/>
    <w:rsid w:val="00E46DFF"/>
    <w:rsid w:val="00E4708B"/>
    <w:rsid w:val="00E4741A"/>
    <w:rsid w:val="00E47D37"/>
    <w:rsid w:val="00E505A1"/>
    <w:rsid w:val="00E50B5A"/>
    <w:rsid w:val="00E50CC7"/>
    <w:rsid w:val="00E51FAA"/>
    <w:rsid w:val="00E523F2"/>
    <w:rsid w:val="00E5292C"/>
    <w:rsid w:val="00E52BB3"/>
    <w:rsid w:val="00E5367D"/>
    <w:rsid w:val="00E536FE"/>
    <w:rsid w:val="00E53900"/>
    <w:rsid w:val="00E54529"/>
    <w:rsid w:val="00E5462B"/>
    <w:rsid w:val="00E54A54"/>
    <w:rsid w:val="00E54EF1"/>
    <w:rsid w:val="00E55281"/>
    <w:rsid w:val="00E55289"/>
    <w:rsid w:val="00E5588B"/>
    <w:rsid w:val="00E55B3C"/>
    <w:rsid w:val="00E56299"/>
    <w:rsid w:val="00E56645"/>
    <w:rsid w:val="00E5671E"/>
    <w:rsid w:val="00E56B52"/>
    <w:rsid w:val="00E56B67"/>
    <w:rsid w:val="00E56F23"/>
    <w:rsid w:val="00E570A8"/>
    <w:rsid w:val="00E57180"/>
    <w:rsid w:val="00E57A37"/>
    <w:rsid w:val="00E57D90"/>
    <w:rsid w:val="00E6062A"/>
    <w:rsid w:val="00E60C22"/>
    <w:rsid w:val="00E6121A"/>
    <w:rsid w:val="00E61817"/>
    <w:rsid w:val="00E62C4E"/>
    <w:rsid w:val="00E62D94"/>
    <w:rsid w:val="00E6376A"/>
    <w:rsid w:val="00E6405B"/>
    <w:rsid w:val="00E66345"/>
    <w:rsid w:val="00E6685A"/>
    <w:rsid w:val="00E6685D"/>
    <w:rsid w:val="00E66A37"/>
    <w:rsid w:val="00E66CDF"/>
    <w:rsid w:val="00E7030F"/>
    <w:rsid w:val="00E70C25"/>
    <w:rsid w:val="00E714CE"/>
    <w:rsid w:val="00E7164A"/>
    <w:rsid w:val="00E71F71"/>
    <w:rsid w:val="00E71FF6"/>
    <w:rsid w:val="00E72798"/>
    <w:rsid w:val="00E73436"/>
    <w:rsid w:val="00E7383D"/>
    <w:rsid w:val="00E73E5C"/>
    <w:rsid w:val="00E744AE"/>
    <w:rsid w:val="00E74BB7"/>
    <w:rsid w:val="00E74BF3"/>
    <w:rsid w:val="00E754A6"/>
    <w:rsid w:val="00E754FB"/>
    <w:rsid w:val="00E759C1"/>
    <w:rsid w:val="00E765BC"/>
    <w:rsid w:val="00E76B0A"/>
    <w:rsid w:val="00E77306"/>
    <w:rsid w:val="00E77410"/>
    <w:rsid w:val="00E7746E"/>
    <w:rsid w:val="00E80123"/>
    <w:rsid w:val="00E80F20"/>
    <w:rsid w:val="00E817EE"/>
    <w:rsid w:val="00E81DFE"/>
    <w:rsid w:val="00E8250D"/>
    <w:rsid w:val="00E825B9"/>
    <w:rsid w:val="00E82A47"/>
    <w:rsid w:val="00E83622"/>
    <w:rsid w:val="00E83BE9"/>
    <w:rsid w:val="00E83FB5"/>
    <w:rsid w:val="00E8439F"/>
    <w:rsid w:val="00E8567A"/>
    <w:rsid w:val="00E8683E"/>
    <w:rsid w:val="00E86934"/>
    <w:rsid w:val="00E87911"/>
    <w:rsid w:val="00E8796E"/>
    <w:rsid w:val="00E87B4C"/>
    <w:rsid w:val="00E900EE"/>
    <w:rsid w:val="00E9020D"/>
    <w:rsid w:val="00E9037A"/>
    <w:rsid w:val="00E9100D"/>
    <w:rsid w:val="00E911DF"/>
    <w:rsid w:val="00E9139F"/>
    <w:rsid w:val="00E91C37"/>
    <w:rsid w:val="00E91C4C"/>
    <w:rsid w:val="00E922BA"/>
    <w:rsid w:val="00E934B0"/>
    <w:rsid w:val="00E935CF"/>
    <w:rsid w:val="00E9374C"/>
    <w:rsid w:val="00E942F7"/>
    <w:rsid w:val="00E946C0"/>
    <w:rsid w:val="00E94968"/>
    <w:rsid w:val="00E962FF"/>
    <w:rsid w:val="00E96B93"/>
    <w:rsid w:val="00E96CC5"/>
    <w:rsid w:val="00E96F4F"/>
    <w:rsid w:val="00E97433"/>
    <w:rsid w:val="00E97543"/>
    <w:rsid w:val="00E97C76"/>
    <w:rsid w:val="00E97F82"/>
    <w:rsid w:val="00EA0664"/>
    <w:rsid w:val="00EA0DF8"/>
    <w:rsid w:val="00EA0F8E"/>
    <w:rsid w:val="00EA1227"/>
    <w:rsid w:val="00EA1BAF"/>
    <w:rsid w:val="00EA1BBD"/>
    <w:rsid w:val="00EA23AE"/>
    <w:rsid w:val="00EA301F"/>
    <w:rsid w:val="00EA3334"/>
    <w:rsid w:val="00EA3EF9"/>
    <w:rsid w:val="00EA44D4"/>
    <w:rsid w:val="00EA58DE"/>
    <w:rsid w:val="00EA5ADA"/>
    <w:rsid w:val="00EA656D"/>
    <w:rsid w:val="00EA6C86"/>
    <w:rsid w:val="00EA77E2"/>
    <w:rsid w:val="00EA78D6"/>
    <w:rsid w:val="00EA7B10"/>
    <w:rsid w:val="00EB0708"/>
    <w:rsid w:val="00EB0824"/>
    <w:rsid w:val="00EB0C37"/>
    <w:rsid w:val="00EB12AB"/>
    <w:rsid w:val="00EB1393"/>
    <w:rsid w:val="00EB1716"/>
    <w:rsid w:val="00EB2131"/>
    <w:rsid w:val="00EB222B"/>
    <w:rsid w:val="00EB23FA"/>
    <w:rsid w:val="00EB2B93"/>
    <w:rsid w:val="00EB2E2A"/>
    <w:rsid w:val="00EB3247"/>
    <w:rsid w:val="00EB3261"/>
    <w:rsid w:val="00EB349F"/>
    <w:rsid w:val="00EB369F"/>
    <w:rsid w:val="00EB3D88"/>
    <w:rsid w:val="00EB4C81"/>
    <w:rsid w:val="00EB5EED"/>
    <w:rsid w:val="00EB657A"/>
    <w:rsid w:val="00EB6634"/>
    <w:rsid w:val="00EB7178"/>
    <w:rsid w:val="00EC0A28"/>
    <w:rsid w:val="00EC0DD7"/>
    <w:rsid w:val="00EC13B0"/>
    <w:rsid w:val="00EC1A89"/>
    <w:rsid w:val="00EC1C0B"/>
    <w:rsid w:val="00EC2B50"/>
    <w:rsid w:val="00EC3682"/>
    <w:rsid w:val="00EC38A2"/>
    <w:rsid w:val="00EC5316"/>
    <w:rsid w:val="00EC5500"/>
    <w:rsid w:val="00EC56A0"/>
    <w:rsid w:val="00EC7741"/>
    <w:rsid w:val="00EC7920"/>
    <w:rsid w:val="00EC7A3C"/>
    <w:rsid w:val="00EC7E5E"/>
    <w:rsid w:val="00ED00B3"/>
    <w:rsid w:val="00ED032E"/>
    <w:rsid w:val="00ED0A81"/>
    <w:rsid w:val="00ED0DD3"/>
    <w:rsid w:val="00ED0F3C"/>
    <w:rsid w:val="00ED12A8"/>
    <w:rsid w:val="00ED1428"/>
    <w:rsid w:val="00ED1863"/>
    <w:rsid w:val="00ED1FBA"/>
    <w:rsid w:val="00ED2923"/>
    <w:rsid w:val="00ED2AEC"/>
    <w:rsid w:val="00ED347F"/>
    <w:rsid w:val="00ED3622"/>
    <w:rsid w:val="00ED3ADE"/>
    <w:rsid w:val="00ED41CC"/>
    <w:rsid w:val="00ED5C43"/>
    <w:rsid w:val="00ED62FF"/>
    <w:rsid w:val="00ED64DA"/>
    <w:rsid w:val="00ED6829"/>
    <w:rsid w:val="00ED6ED7"/>
    <w:rsid w:val="00ED7E7E"/>
    <w:rsid w:val="00ED7EE6"/>
    <w:rsid w:val="00EE03CD"/>
    <w:rsid w:val="00EE0AE2"/>
    <w:rsid w:val="00EE0F04"/>
    <w:rsid w:val="00EE10B8"/>
    <w:rsid w:val="00EE15F2"/>
    <w:rsid w:val="00EE25BA"/>
    <w:rsid w:val="00EE2A00"/>
    <w:rsid w:val="00EE2C19"/>
    <w:rsid w:val="00EE2D22"/>
    <w:rsid w:val="00EE2D90"/>
    <w:rsid w:val="00EE3615"/>
    <w:rsid w:val="00EE3B4E"/>
    <w:rsid w:val="00EE3ED8"/>
    <w:rsid w:val="00EE56CE"/>
    <w:rsid w:val="00EE59D6"/>
    <w:rsid w:val="00EE5ADA"/>
    <w:rsid w:val="00EE6181"/>
    <w:rsid w:val="00EE625A"/>
    <w:rsid w:val="00EE62EE"/>
    <w:rsid w:val="00EE69F1"/>
    <w:rsid w:val="00EE6C06"/>
    <w:rsid w:val="00EE709D"/>
    <w:rsid w:val="00EE711E"/>
    <w:rsid w:val="00EE71C6"/>
    <w:rsid w:val="00EE737C"/>
    <w:rsid w:val="00EE76B2"/>
    <w:rsid w:val="00EF0BA1"/>
    <w:rsid w:val="00EF156D"/>
    <w:rsid w:val="00EF1A70"/>
    <w:rsid w:val="00EF1FB2"/>
    <w:rsid w:val="00EF223D"/>
    <w:rsid w:val="00EF242F"/>
    <w:rsid w:val="00EF259E"/>
    <w:rsid w:val="00EF39E5"/>
    <w:rsid w:val="00EF3A52"/>
    <w:rsid w:val="00EF3AFC"/>
    <w:rsid w:val="00EF3B70"/>
    <w:rsid w:val="00EF4BA3"/>
    <w:rsid w:val="00EF51DE"/>
    <w:rsid w:val="00EF57EA"/>
    <w:rsid w:val="00EF58AD"/>
    <w:rsid w:val="00EF65B7"/>
    <w:rsid w:val="00EF6761"/>
    <w:rsid w:val="00EF6AFB"/>
    <w:rsid w:val="00EF6B02"/>
    <w:rsid w:val="00F00207"/>
    <w:rsid w:val="00F00772"/>
    <w:rsid w:val="00F00DDD"/>
    <w:rsid w:val="00F012EB"/>
    <w:rsid w:val="00F0328E"/>
    <w:rsid w:val="00F037D0"/>
    <w:rsid w:val="00F03920"/>
    <w:rsid w:val="00F04B00"/>
    <w:rsid w:val="00F0522E"/>
    <w:rsid w:val="00F0527E"/>
    <w:rsid w:val="00F05686"/>
    <w:rsid w:val="00F05F13"/>
    <w:rsid w:val="00F0685E"/>
    <w:rsid w:val="00F069D5"/>
    <w:rsid w:val="00F10ED1"/>
    <w:rsid w:val="00F10F86"/>
    <w:rsid w:val="00F111E0"/>
    <w:rsid w:val="00F11219"/>
    <w:rsid w:val="00F114EA"/>
    <w:rsid w:val="00F11C27"/>
    <w:rsid w:val="00F11D2D"/>
    <w:rsid w:val="00F11EA2"/>
    <w:rsid w:val="00F12195"/>
    <w:rsid w:val="00F1235E"/>
    <w:rsid w:val="00F138A6"/>
    <w:rsid w:val="00F13CC5"/>
    <w:rsid w:val="00F146E6"/>
    <w:rsid w:val="00F14A3D"/>
    <w:rsid w:val="00F15126"/>
    <w:rsid w:val="00F15437"/>
    <w:rsid w:val="00F15C31"/>
    <w:rsid w:val="00F15C45"/>
    <w:rsid w:val="00F1616C"/>
    <w:rsid w:val="00F1686A"/>
    <w:rsid w:val="00F16EC5"/>
    <w:rsid w:val="00F16F49"/>
    <w:rsid w:val="00F20311"/>
    <w:rsid w:val="00F204FA"/>
    <w:rsid w:val="00F21089"/>
    <w:rsid w:val="00F21DFD"/>
    <w:rsid w:val="00F21FC9"/>
    <w:rsid w:val="00F222DF"/>
    <w:rsid w:val="00F22A98"/>
    <w:rsid w:val="00F23D36"/>
    <w:rsid w:val="00F23E13"/>
    <w:rsid w:val="00F2425E"/>
    <w:rsid w:val="00F25B7C"/>
    <w:rsid w:val="00F26446"/>
    <w:rsid w:val="00F274CC"/>
    <w:rsid w:val="00F27A98"/>
    <w:rsid w:val="00F30570"/>
    <w:rsid w:val="00F30B62"/>
    <w:rsid w:val="00F310E6"/>
    <w:rsid w:val="00F3154C"/>
    <w:rsid w:val="00F3180B"/>
    <w:rsid w:val="00F31A29"/>
    <w:rsid w:val="00F31D90"/>
    <w:rsid w:val="00F32098"/>
    <w:rsid w:val="00F32372"/>
    <w:rsid w:val="00F32D04"/>
    <w:rsid w:val="00F3434A"/>
    <w:rsid w:val="00F34EB7"/>
    <w:rsid w:val="00F352CF"/>
    <w:rsid w:val="00F353A6"/>
    <w:rsid w:val="00F354AF"/>
    <w:rsid w:val="00F355AF"/>
    <w:rsid w:val="00F35B1C"/>
    <w:rsid w:val="00F3676B"/>
    <w:rsid w:val="00F3710D"/>
    <w:rsid w:val="00F37210"/>
    <w:rsid w:val="00F37355"/>
    <w:rsid w:val="00F375D1"/>
    <w:rsid w:val="00F40919"/>
    <w:rsid w:val="00F4096C"/>
    <w:rsid w:val="00F4145A"/>
    <w:rsid w:val="00F41819"/>
    <w:rsid w:val="00F42817"/>
    <w:rsid w:val="00F42D00"/>
    <w:rsid w:val="00F42F3A"/>
    <w:rsid w:val="00F43496"/>
    <w:rsid w:val="00F441D7"/>
    <w:rsid w:val="00F44FC3"/>
    <w:rsid w:val="00F4581C"/>
    <w:rsid w:val="00F45B88"/>
    <w:rsid w:val="00F45C68"/>
    <w:rsid w:val="00F46A12"/>
    <w:rsid w:val="00F47025"/>
    <w:rsid w:val="00F474DF"/>
    <w:rsid w:val="00F47DAA"/>
    <w:rsid w:val="00F5055B"/>
    <w:rsid w:val="00F510EF"/>
    <w:rsid w:val="00F51215"/>
    <w:rsid w:val="00F52481"/>
    <w:rsid w:val="00F52638"/>
    <w:rsid w:val="00F5266D"/>
    <w:rsid w:val="00F52DCF"/>
    <w:rsid w:val="00F53971"/>
    <w:rsid w:val="00F53EBE"/>
    <w:rsid w:val="00F53EEE"/>
    <w:rsid w:val="00F54456"/>
    <w:rsid w:val="00F54F2E"/>
    <w:rsid w:val="00F550A4"/>
    <w:rsid w:val="00F560E3"/>
    <w:rsid w:val="00F567DD"/>
    <w:rsid w:val="00F56D7C"/>
    <w:rsid w:val="00F572C3"/>
    <w:rsid w:val="00F5736D"/>
    <w:rsid w:val="00F573B6"/>
    <w:rsid w:val="00F57DDA"/>
    <w:rsid w:val="00F57EF8"/>
    <w:rsid w:val="00F60903"/>
    <w:rsid w:val="00F60DF2"/>
    <w:rsid w:val="00F60E8C"/>
    <w:rsid w:val="00F61009"/>
    <w:rsid w:val="00F624D8"/>
    <w:rsid w:val="00F62538"/>
    <w:rsid w:val="00F62A59"/>
    <w:rsid w:val="00F63172"/>
    <w:rsid w:val="00F63296"/>
    <w:rsid w:val="00F63B7B"/>
    <w:rsid w:val="00F63EE9"/>
    <w:rsid w:val="00F6432C"/>
    <w:rsid w:val="00F64BED"/>
    <w:rsid w:val="00F64F3E"/>
    <w:rsid w:val="00F65901"/>
    <w:rsid w:val="00F6592F"/>
    <w:rsid w:val="00F65D31"/>
    <w:rsid w:val="00F66BBA"/>
    <w:rsid w:val="00F6715A"/>
    <w:rsid w:val="00F675E7"/>
    <w:rsid w:val="00F678BF"/>
    <w:rsid w:val="00F67B8F"/>
    <w:rsid w:val="00F67D8F"/>
    <w:rsid w:val="00F70865"/>
    <w:rsid w:val="00F70ABB"/>
    <w:rsid w:val="00F70B15"/>
    <w:rsid w:val="00F70BBF"/>
    <w:rsid w:val="00F70D13"/>
    <w:rsid w:val="00F720B6"/>
    <w:rsid w:val="00F7210C"/>
    <w:rsid w:val="00F7331B"/>
    <w:rsid w:val="00F737A1"/>
    <w:rsid w:val="00F73D1A"/>
    <w:rsid w:val="00F757AC"/>
    <w:rsid w:val="00F75915"/>
    <w:rsid w:val="00F75CF9"/>
    <w:rsid w:val="00F76608"/>
    <w:rsid w:val="00F76D4F"/>
    <w:rsid w:val="00F77308"/>
    <w:rsid w:val="00F77997"/>
    <w:rsid w:val="00F80693"/>
    <w:rsid w:val="00F80A57"/>
    <w:rsid w:val="00F80DB1"/>
    <w:rsid w:val="00F80E50"/>
    <w:rsid w:val="00F81C87"/>
    <w:rsid w:val="00F821BE"/>
    <w:rsid w:val="00F827BC"/>
    <w:rsid w:val="00F8287A"/>
    <w:rsid w:val="00F82DA9"/>
    <w:rsid w:val="00F837A5"/>
    <w:rsid w:val="00F83A4F"/>
    <w:rsid w:val="00F83B21"/>
    <w:rsid w:val="00F841A9"/>
    <w:rsid w:val="00F8479C"/>
    <w:rsid w:val="00F848D0"/>
    <w:rsid w:val="00F84C57"/>
    <w:rsid w:val="00F84EE9"/>
    <w:rsid w:val="00F857CD"/>
    <w:rsid w:val="00F874C0"/>
    <w:rsid w:val="00F87E40"/>
    <w:rsid w:val="00F87F98"/>
    <w:rsid w:val="00F9245B"/>
    <w:rsid w:val="00F92C88"/>
    <w:rsid w:val="00F93235"/>
    <w:rsid w:val="00F932D6"/>
    <w:rsid w:val="00F9395E"/>
    <w:rsid w:val="00F943B3"/>
    <w:rsid w:val="00F94753"/>
    <w:rsid w:val="00F94CF5"/>
    <w:rsid w:val="00F9513C"/>
    <w:rsid w:val="00F95DE7"/>
    <w:rsid w:val="00F95F0E"/>
    <w:rsid w:val="00F96AF9"/>
    <w:rsid w:val="00F96D63"/>
    <w:rsid w:val="00F9761E"/>
    <w:rsid w:val="00F97BA5"/>
    <w:rsid w:val="00F97CF4"/>
    <w:rsid w:val="00FA037A"/>
    <w:rsid w:val="00FA03BC"/>
    <w:rsid w:val="00FA0754"/>
    <w:rsid w:val="00FA0C4C"/>
    <w:rsid w:val="00FA0E5B"/>
    <w:rsid w:val="00FA1052"/>
    <w:rsid w:val="00FA147B"/>
    <w:rsid w:val="00FA1A74"/>
    <w:rsid w:val="00FA2385"/>
    <w:rsid w:val="00FA2D80"/>
    <w:rsid w:val="00FA33A0"/>
    <w:rsid w:val="00FA39F7"/>
    <w:rsid w:val="00FA41F4"/>
    <w:rsid w:val="00FA46CA"/>
    <w:rsid w:val="00FA48A2"/>
    <w:rsid w:val="00FA5166"/>
    <w:rsid w:val="00FA56B2"/>
    <w:rsid w:val="00FA592A"/>
    <w:rsid w:val="00FA6380"/>
    <w:rsid w:val="00FA6F01"/>
    <w:rsid w:val="00FA70D7"/>
    <w:rsid w:val="00FA7153"/>
    <w:rsid w:val="00FA7257"/>
    <w:rsid w:val="00FA72B0"/>
    <w:rsid w:val="00FA7453"/>
    <w:rsid w:val="00FA7C50"/>
    <w:rsid w:val="00FB037D"/>
    <w:rsid w:val="00FB05F0"/>
    <w:rsid w:val="00FB061F"/>
    <w:rsid w:val="00FB16D4"/>
    <w:rsid w:val="00FB1F5D"/>
    <w:rsid w:val="00FB2793"/>
    <w:rsid w:val="00FB2AAF"/>
    <w:rsid w:val="00FB2BF9"/>
    <w:rsid w:val="00FB34E4"/>
    <w:rsid w:val="00FB413B"/>
    <w:rsid w:val="00FB4A9A"/>
    <w:rsid w:val="00FB51A2"/>
    <w:rsid w:val="00FB52B5"/>
    <w:rsid w:val="00FB5732"/>
    <w:rsid w:val="00FB5CB5"/>
    <w:rsid w:val="00FB6E84"/>
    <w:rsid w:val="00FB6F1A"/>
    <w:rsid w:val="00FB7316"/>
    <w:rsid w:val="00FB7599"/>
    <w:rsid w:val="00FC0878"/>
    <w:rsid w:val="00FC11E3"/>
    <w:rsid w:val="00FC1778"/>
    <w:rsid w:val="00FC1966"/>
    <w:rsid w:val="00FC1ACE"/>
    <w:rsid w:val="00FC20EB"/>
    <w:rsid w:val="00FC21EE"/>
    <w:rsid w:val="00FC2969"/>
    <w:rsid w:val="00FC2E25"/>
    <w:rsid w:val="00FC324F"/>
    <w:rsid w:val="00FC341D"/>
    <w:rsid w:val="00FC3680"/>
    <w:rsid w:val="00FC50D0"/>
    <w:rsid w:val="00FC546E"/>
    <w:rsid w:val="00FC54BC"/>
    <w:rsid w:val="00FC5BDB"/>
    <w:rsid w:val="00FC62CF"/>
    <w:rsid w:val="00FC697F"/>
    <w:rsid w:val="00FC6C46"/>
    <w:rsid w:val="00FC6D22"/>
    <w:rsid w:val="00FC7E19"/>
    <w:rsid w:val="00FD0745"/>
    <w:rsid w:val="00FD114F"/>
    <w:rsid w:val="00FD1335"/>
    <w:rsid w:val="00FD19EC"/>
    <w:rsid w:val="00FD221E"/>
    <w:rsid w:val="00FD295E"/>
    <w:rsid w:val="00FD2A00"/>
    <w:rsid w:val="00FD30D5"/>
    <w:rsid w:val="00FD42C7"/>
    <w:rsid w:val="00FD4A38"/>
    <w:rsid w:val="00FD4CB0"/>
    <w:rsid w:val="00FD4CFD"/>
    <w:rsid w:val="00FD4E17"/>
    <w:rsid w:val="00FD530F"/>
    <w:rsid w:val="00FD624B"/>
    <w:rsid w:val="00FD6BF2"/>
    <w:rsid w:val="00FD6E99"/>
    <w:rsid w:val="00FD6F3A"/>
    <w:rsid w:val="00FD7AD9"/>
    <w:rsid w:val="00FE052E"/>
    <w:rsid w:val="00FE09A9"/>
    <w:rsid w:val="00FE13DA"/>
    <w:rsid w:val="00FE1644"/>
    <w:rsid w:val="00FE16EF"/>
    <w:rsid w:val="00FE1A38"/>
    <w:rsid w:val="00FE1C8D"/>
    <w:rsid w:val="00FE1F6F"/>
    <w:rsid w:val="00FE2080"/>
    <w:rsid w:val="00FE2291"/>
    <w:rsid w:val="00FE242B"/>
    <w:rsid w:val="00FE25B8"/>
    <w:rsid w:val="00FE2830"/>
    <w:rsid w:val="00FE2C71"/>
    <w:rsid w:val="00FE3785"/>
    <w:rsid w:val="00FE3ACE"/>
    <w:rsid w:val="00FE3C40"/>
    <w:rsid w:val="00FE4171"/>
    <w:rsid w:val="00FE464D"/>
    <w:rsid w:val="00FE467E"/>
    <w:rsid w:val="00FE4D72"/>
    <w:rsid w:val="00FE520D"/>
    <w:rsid w:val="00FE5437"/>
    <w:rsid w:val="00FE60D2"/>
    <w:rsid w:val="00FE78A8"/>
    <w:rsid w:val="00FF0077"/>
    <w:rsid w:val="00FF0284"/>
    <w:rsid w:val="00FF05FD"/>
    <w:rsid w:val="00FF0A1C"/>
    <w:rsid w:val="00FF0B19"/>
    <w:rsid w:val="00FF160D"/>
    <w:rsid w:val="00FF1EDA"/>
    <w:rsid w:val="00FF2507"/>
    <w:rsid w:val="00FF2565"/>
    <w:rsid w:val="00FF347E"/>
    <w:rsid w:val="00FF3933"/>
    <w:rsid w:val="00FF3AD4"/>
    <w:rsid w:val="00FF3B2A"/>
    <w:rsid w:val="00FF41B7"/>
    <w:rsid w:val="00FF4A8B"/>
    <w:rsid w:val="00FF4ED3"/>
    <w:rsid w:val="00FF6171"/>
    <w:rsid w:val="00FF6258"/>
    <w:rsid w:val="00FF62F5"/>
    <w:rsid w:val="00FF6A9E"/>
    <w:rsid w:val="011B6E19"/>
    <w:rsid w:val="01B79C07"/>
    <w:rsid w:val="0205A651"/>
    <w:rsid w:val="029862C5"/>
    <w:rsid w:val="03E9B472"/>
    <w:rsid w:val="04533E4A"/>
    <w:rsid w:val="048C9EAB"/>
    <w:rsid w:val="04A7C214"/>
    <w:rsid w:val="04E2944F"/>
    <w:rsid w:val="0507FAA4"/>
    <w:rsid w:val="0539FC6D"/>
    <w:rsid w:val="055D6C0C"/>
    <w:rsid w:val="05760F69"/>
    <w:rsid w:val="05C654AC"/>
    <w:rsid w:val="05FCA973"/>
    <w:rsid w:val="0695897B"/>
    <w:rsid w:val="06D40F3F"/>
    <w:rsid w:val="06EF07A1"/>
    <w:rsid w:val="06FCADAC"/>
    <w:rsid w:val="07643FE6"/>
    <w:rsid w:val="0787E632"/>
    <w:rsid w:val="07FDC7A9"/>
    <w:rsid w:val="083A2B4A"/>
    <w:rsid w:val="092B596F"/>
    <w:rsid w:val="09B5474D"/>
    <w:rsid w:val="09C1FE4D"/>
    <w:rsid w:val="09C7093C"/>
    <w:rsid w:val="09DBCE16"/>
    <w:rsid w:val="09FCA039"/>
    <w:rsid w:val="0A3CA992"/>
    <w:rsid w:val="0A5482EF"/>
    <w:rsid w:val="0A85C3CE"/>
    <w:rsid w:val="0AC33C38"/>
    <w:rsid w:val="0B53A955"/>
    <w:rsid w:val="0BAB28AF"/>
    <w:rsid w:val="0BBCACE9"/>
    <w:rsid w:val="0CAAB7C4"/>
    <w:rsid w:val="0D290D32"/>
    <w:rsid w:val="0D475764"/>
    <w:rsid w:val="0DBDBC1C"/>
    <w:rsid w:val="0DC2AB02"/>
    <w:rsid w:val="0DD98BBC"/>
    <w:rsid w:val="0FAD32CF"/>
    <w:rsid w:val="1002D05C"/>
    <w:rsid w:val="1022081C"/>
    <w:rsid w:val="104D8F5C"/>
    <w:rsid w:val="104DA0D4"/>
    <w:rsid w:val="11021D29"/>
    <w:rsid w:val="11909B1A"/>
    <w:rsid w:val="11C05D4F"/>
    <w:rsid w:val="11C3B74E"/>
    <w:rsid w:val="12699897"/>
    <w:rsid w:val="129B09B9"/>
    <w:rsid w:val="12FC3E5F"/>
    <w:rsid w:val="132EFE58"/>
    <w:rsid w:val="1381877E"/>
    <w:rsid w:val="14359F7E"/>
    <w:rsid w:val="14FF6AB3"/>
    <w:rsid w:val="15125237"/>
    <w:rsid w:val="158E96DE"/>
    <w:rsid w:val="15D48F2A"/>
    <w:rsid w:val="162447A3"/>
    <w:rsid w:val="1628B5F0"/>
    <w:rsid w:val="164C3D07"/>
    <w:rsid w:val="16609DD8"/>
    <w:rsid w:val="167C34B2"/>
    <w:rsid w:val="16CAE162"/>
    <w:rsid w:val="174D1905"/>
    <w:rsid w:val="175B68C4"/>
    <w:rsid w:val="17F5897E"/>
    <w:rsid w:val="18FF1B18"/>
    <w:rsid w:val="19069FD5"/>
    <w:rsid w:val="19227CF2"/>
    <w:rsid w:val="1927A26C"/>
    <w:rsid w:val="19710F89"/>
    <w:rsid w:val="198A9171"/>
    <w:rsid w:val="19BF8035"/>
    <w:rsid w:val="1A5B7E3B"/>
    <w:rsid w:val="1A85248C"/>
    <w:rsid w:val="1A8F721E"/>
    <w:rsid w:val="1AB70EAE"/>
    <w:rsid w:val="1ADF7A9A"/>
    <w:rsid w:val="1AE91B31"/>
    <w:rsid w:val="1AEAB269"/>
    <w:rsid w:val="1BED0A26"/>
    <w:rsid w:val="1C3C4B80"/>
    <w:rsid w:val="1C45A495"/>
    <w:rsid w:val="1C531608"/>
    <w:rsid w:val="1C87F4C0"/>
    <w:rsid w:val="1D4B6B7C"/>
    <w:rsid w:val="1D4CB92D"/>
    <w:rsid w:val="1DF7D858"/>
    <w:rsid w:val="1DFA7F4F"/>
    <w:rsid w:val="1E766031"/>
    <w:rsid w:val="1E79EDB4"/>
    <w:rsid w:val="1EEF3F97"/>
    <w:rsid w:val="1EFF8BAE"/>
    <w:rsid w:val="1F59E8E2"/>
    <w:rsid w:val="1FC4CBCB"/>
    <w:rsid w:val="1FE1C355"/>
    <w:rsid w:val="1FE3C865"/>
    <w:rsid w:val="1FFEE8DC"/>
    <w:rsid w:val="202FCFE2"/>
    <w:rsid w:val="2049CA64"/>
    <w:rsid w:val="2074BFCF"/>
    <w:rsid w:val="20872F8B"/>
    <w:rsid w:val="20E444BB"/>
    <w:rsid w:val="2161ABA7"/>
    <w:rsid w:val="21A4315A"/>
    <w:rsid w:val="21E5BAD9"/>
    <w:rsid w:val="222F4F7E"/>
    <w:rsid w:val="2265F044"/>
    <w:rsid w:val="2269F25B"/>
    <w:rsid w:val="22C3ECF0"/>
    <w:rsid w:val="22CDC09A"/>
    <w:rsid w:val="22FF60A9"/>
    <w:rsid w:val="24BA1B24"/>
    <w:rsid w:val="2580DD6E"/>
    <w:rsid w:val="2588A95C"/>
    <w:rsid w:val="2643CDC6"/>
    <w:rsid w:val="267D2464"/>
    <w:rsid w:val="269CDC12"/>
    <w:rsid w:val="26BF6621"/>
    <w:rsid w:val="27588C6A"/>
    <w:rsid w:val="27EC44F1"/>
    <w:rsid w:val="28229567"/>
    <w:rsid w:val="286B5CA2"/>
    <w:rsid w:val="28712A7D"/>
    <w:rsid w:val="291B005E"/>
    <w:rsid w:val="29279F27"/>
    <w:rsid w:val="2979AE49"/>
    <w:rsid w:val="29BA18B9"/>
    <w:rsid w:val="29EBEC28"/>
    <w:rsid w:val="2A29D859"/>
    <w:rsid w:val="2A571ED7"/>
    <w:rsid w:val="2AED5136"/>
    <w:rsid w:val="2B5AEA7E"/>
    <w:rsid w:val="2B8C05A7"/>
    <w:rsid w:val="2B913314"/>
    <w:rsid w:val="2BC32170"/>
    <w:rsid w:val="2C084E64"/>
    <w:rsid w:val="2C7A6BC5"/>
    <w:rsid w:val="2CC5F42B"/>
    <w:rsid w:val="2CECD51F"/>
    <w:rsid w:val="2CF687E6"/>
    <w:rsid w:val="2D393A96"/>
    <w:rsid w:val="2D6FB706"/>
    <w:rsid w:val="2D9E9492"/>
    <w:rsid w:val="2DBC21B8"/>
    <w:rsid w:val="2DBD8DAC"/>
    <w:rsid w:val="2E18B5A1"/>
    <w:rsid w:val="2ECC8189"/>
    <w:rsid w:val="2F123019"/>
    <w:rsid w:val="2F38E923"/>
    <w:rsid w:val="2F564D40"/>
    <w:rsid w:val="2F8F83D4"/>
    <w:rsid w:val="2FDBA12E"/>
    <w:rsid w:val="2FE98B02"/>
    <w:rsid w:val="302E1233"/>
    <w:rsid w:val="30FAC5B1"/>
    <w:rsid w:val="312B40AD"/>
    <w:rsid w:val="312EC03E"/>
    <w:rsid w:val="3159CA3E"/>
    <w:rsid w:val="31778527"/>
    <w:rsid w:val="31CD256A"/>
    <w:rsid w:val="31FAAFB3"/>
    <w:rsid w:val="31FAED35"/>
    <w:rsid w:val="327A3CEA"/>
    <w:rsid w:val="32C48D18"/>
    <w:rsid w:val="32D2CBA3"/>
    <w:rsid w:val="3311DF32"/>
    <w:rsid w:val="33719E33"/>
    <w:rsid w:val="3382BE60"/>
    <w:rsid w:val="33C321C8"/>
    <w:rsid w:val="33F70ABC"/>
    <w:rsid w:val="34A5AB88"/>
    <w:rsid w:val="34DB8BF3"/>
    <w:rsid w:val="34FDD0C1"/>
    <w:rsid w:val="3511B2B9"/>
    <w:rsid w:val="351AB0DE"/>
    <w:rsid w:val="352A39F2"/>
    <w:rsid w:val="35856707"/>
    <w:rsid w:val="359F9A1B"/>
    <w:rsid w:val="35A33732"/>
    <w:rsid w:val="35CFB8A5"/>
    <w:rsid w:val="35EBB526"/>
    <w:rsid w:val="35F84D1F"/>
    <w:rsid w:val="3626B3B9"/>
    <w:rsid w:val="362EC88F"/>
    <w:rsid w:val="3687AEBE"/>
    <w:rsid w:val="368EBE49"/>
    <w:rsid w:val="37753CD6"/>
    <w:rsid w:val="3795797B"/>
    <w:rsid w:val="37CBD266"/>
    <w:rsid w:val="37EBA831"/>
    <w:rsid w:val="3805CA40"/>
    <w:rsid w:val="3822130A"/>
    <w:rsid w:val="38432EF0"/>
    <w:rsid w:val="38F09774"/>
    <w:rsid w:val="3917654E"/>
    <w:rsid w:val="3959A031"/>
    <w:rsid w:val="39AE7305"/>
    <w:rsid w:val="3A843FEF"/>
    <w:rsid w:val="3A98FDC2"/>
    <w:rsid w:val="3AFEB2AF"/>
    <w:rsid w:val="3B068129"/>
    <w:rsid w:val="3B8DFD21"/>
    <w:rsid w:val="3BAD1EC5"/>
    <w:rsid w:val="3BF7AB11"/>
    <w:rsid w:val="3D3CA1E5"/>
    <w:rsid w:val="3D4CF053"/>
    <w:rsid w:val="3D72EDB3"/>
    <w:rsid w:val="3DF24266"/>
    <w:rsid w:val="3E625493"/>
    <w:rsid w:val="3EB1C744"/>
    <w:rsid w:val="3EDA947C"/>
    <w:rsid w:val="3F2241D9"/>
    <w:rsid w:val="404D06A1"/>
    <w:rsid w:val="405A9B12"/>
    <w:rsid w:val="40FB96E9"/>
    <w:rsid w:val="41617947"/>
    <w:rsid w:val="419241BF"/>
    <w:rsid w:val="41BA5D1D"/>
    <w:rsid w:val="41DA8DC1"/>
    <w:rsid w:val="421ADF73"/>
    <w:rsid w:val="4240B6F6"/>
    <w:rsid w:val="42800CF1"/>
    <w:rsid w:val="4317794A"/>
    <w:rsid w:val="4365ED1C"/>
    <w:rsid w:val="43985D73"/>
    <w:rsid w:val="446A2D7A"/>
    <w:rsid w:val="4479C243"/>
    <w:rsid w:val="448E76FB"/>
    <w:rsid w:val="44CB7748"/>
    <w:rsid w:val="45024392"/>
    <w:rsid w:val="458DD840"/>
    <w:rsid w:val="45D22D1F"/>
    <w:rsid w:val="45EE2DA1"/>
    <w:rsid w:val="46791976"/>
    <w:rsid w:val="467A9F93"/>
    <w:rsid w:val="46C510F0"/>
    <w:rsid w:val="481371C1"/>
    <w:rsid w:val="4838C5E9"/>
    <w:rsid w:val="4851BF92"/>
    <w:rsid w:val="48C21C4F"/>
    <w:rsid w:val="498A764D"/>
    <w:rsid w:val="49EBE39F"/>
    <w:rsid w:val="49ECB1B2"/>
    <w:rsid w:val="4A035B2A"/>
    <w:rsid w:val="4A0AE635"/>
    <w:rsid w:val="4AADC0C6"/>
    <w:rsid w:val="4AEA564D"/>
    <w:rsid w:val="4BAFF0DE"/>
    <w:rsid w:val="4C28AE15"/>
    <w:rsid w:val="4C827880"/>
    <w:rsid w:val="4CAA48F3"/>
    <w:rsid w:val="4CFE6001"/>
    <w:rsid w:val="4D2CEB6A"/>
    <w:rsid w:val="4D461005"/>
    <w:rsid w:val="4D4D2275"/>
    <w:rsid w:val="4D57DB36"/>
    <w:rsid w:val="4DD23195"/>
    <w:rsid w:val="4DDB34A4"/>
    <w:rsid w:val="4E278914"/>
    <w:rsid w:val="4F2A68C8"/>
    <w:rsid w:val="4F385806"/>
    <w:rsid w:val="4F48070C"/>
    <w:rsid w:val="4FC163A1"/>
    <w:rsid w:val="4FEFEF67"/>
    <w:rsid w:val="50343184"/>
    <w:rsid w:val="507A2F4F"/>
    <w:rsid w:val="512A1F86"/>
    <w:rsid w:val="51A43B5B"/>
    <w:rsid w:val="51CA39BC"/>
    <w:rsid w:val="51DB198C"/>
    <w:rsid w:val="520786CD"/>
    <w:rsid w:val="5272E876"/>
    <w:rsid w:val="52BB236C"/>
    <w:rsid w:val="52CA817D"/>
    <w:rsid w:val="52F999AE"/>
    <w:rsid w:val="5389F4FD"/>
    <w:rsid w:val="53DB6609"/>
    <w:rsid w:val="5438235E"/>
    <w:rsid w:val="544884E8"/>
    <w:rsid w:val="54AA8183"/>
    <w:rsid w:val="54D9DFDB"/>
    <w:rsid w:val="54E9871B"/>
    <w:rsid w:val="550A668E"/>
    <w:rsid w:val="5525E8C2"/>
    <w:rsid w:val="561D70EF"/>
    <w:rsid w:val="56D9EAFA"/>
    <w:rsid w:val="5745D795"/>
    <w:rsid w:val="577D2767"/>
    <w:rsid w:val="57956CC5"/>
    <w:rsid w:val="57C4AB33"/>
    <w:rsid w:val="583FE72D"/>
    <w:rsid w:val="5862396E"/>
    <w:rsid w:val="5889486E"/>
    <w:rsid w:val="58A2C6DF"/>
    <w:rsid w:val="58AFCBBD"/>
    <w:rsid w:val="58B0D065"/>
    <w:rsid w:val="598051A4"/>
    <w:rsid w:val="5995A18A"/>
    <w:rsid w:val="59D0BCC0"/>
    <w:rsid w:val="59F72259"/>
    <w:rsid w:val="5A57F360"/>
    <w:rsid w:val="5A7BD280"/>
    <w:rsid w:val="5ABA07A5"/>
    <w:rsid w:val="5ADA3838"/>
    <w:rsid w:val="5AE2CBAF"/>
    <w:rsid w:val="5AF0D1FD"/>
    <w:rsid w:val="5B1B313E"/>
    <w:rsid w:val="5B2809B1"/>
    <w:rsid w:val="5B6118F4"/>
    <w:rsid w:val="5B84D642"/>
    <w:rsid w:val="5B895BB1"/>
    <w:rsid w:val="5B976C33"/>
    <w:rsid w:val="5C122E3D"/>
    <w:rsid w:val="5C9D376D"/>
    <w:rsid w:val="5CD61597"/>
    <w:rsid w:val="5D44CB0A"/>
    <w:rsid w:val="5D94DC6F"/>
    <w:rsid w:val="5DA0F507"/>
    <w:rsid w:val="5DA2CD8C"/>
    <w:rsid w:val="5DDCED07"/>
    <w:rsid w:val="5E3E1BE0"/>
    <w:rsid w:val="5E8E0B8C"/>
    <w:rsid w:val="5EB4CC4B"/>
    <w:rsid w:val="5EC311E7"/>
    <w:rsid w:val="5ECA11F9"/>
    <w:rsid w:val="5ED7E76C"/>
    <w:rsid w:val="5F220743"/>
    <w:rsid w:val="5F7963AC"/>
    <w:rsid w:val="604A9809"/>
    <w:rsid w:val="61048766"/>
    <w:rsid w:val="6192C108"/>
    <w:rsid w:val="61E8F5F5"/>
    <w:rsid w:val="61F5389E"/>
    <w:rsid w:val="61F5773B"/>
    <w:rsid w:val="6201E993"/>
    <w:rsid w:val="6256289D"/>
    <w:rsid w:val="62BDAD1B"/>
    <w:rsid w:val="62F86F8E"/>
    <w:rsid w:val="63303761"/>
    <w:rsid w:val="6354CABC"/>
    <w:rsid w:val="63609269"/>
    <w:rsid w:val="63E7D858"/>
    <w:rsid w:val="64090A10"/>
    <w:rsid w:val="643B0C7F"/>
    <w:rsid w:val="644A8D95"/>
    <w:rsid w:val="64A5D1C0"/>
    <w:rsid w:val="64D18953"/>
    <w:rsid w:val="6528771A"/>
    <w:rsid w:val="65459FE2"/>
    <w:rsid w:val="65543621"/>
    <w:rsid w:val="6577DB58"/>
    <w:rsid w:val="6641496D"/>
    <w:rsid w:val="66452919"/>
    <w:rsid w:val="667FFFF4"/>
    <w:rsid w:val="66AE0640"/>
    <w:rsid w:val="671E103A"/>
    <w:rsid w:val="675446FA"/>
    <w:rsid w:val="67796EBA"/>
    <w:rsid w:val="679C0CBD"/>
    <w:rsid w:val="67A0E44B"/>
    <w:rsid w:val="67C0D4A1"/>
    <w:rsid w:val="67F8A9A8"/>
    <w:rsid w:val="680783F3"/>
    <w:rsid w:val="68A1E7FE"/>
    <w:rsid w:val="68F934F1"/>
    <w:rsid w:val="690F68C5"/>
    <w:rsid w:val="69442BA7"/>
    <w:rsid w:val="6A674CD0"/>
    <w:rsid w:val="6A9AD838"/>
    <w:rsid w:val="6BDDA63D"/>
    <w:rsid w:val="6BF4D7AD"/>
    <w:rsid w:val="6C201F0D"/>
    <w:rsid w:val="6C208540"/>
    <w:rsid w:val="6C958AD6"/>
    <w:rsid w:val="6CD3CBA1"/>
    <w:rsid w:val="6D8F051A"/>
    <w:rsid w:val="6DB85AFE"/>
    <w:rsid w:val="6E147BED"/>
    <w:rsid w:val="6E735ED5"/>
    <w:rsid w:val="6F033C74"/>
    <w:rsid w:val="6FDA3BDB"/>
    <w:rsid w:val="7010F80F"/>
    <w:rsid w:val="7128CC6E"/>
    <w:rsid w:val="714B4B95"/>
    <w:rsid w:val="71A05BE7"/>
    <w:rsid w:val="71DACD1C"/>
    <w:rsid w:val="721EA1E7"/>
    <w:rsid w:val="72ACAC3B"/>
    <w:rsid w:val="72DF9AE3"/>
    <w:rsid w:val="72EF34AA"/>
    <w:rsid w:val="73AC899E"/>
    <w:rsid w:val="73DB9F9C"/>
    <w:rsid w:val="742E5EB9"/>
    <w:rsid w:val="74362056"/>
    <w:rsid w:val="745BBC21"/>
    <w:rsid w:val="74B8DA4F"/>
    <w:rsid w:val="74E510AF"/>
    <w:rsid w:val="74EF9501"/>
    <w:rsid w:val="751C794D"/>
    <w:rsid w:val="75290858"/>
    <w:rsid w:val="7550BE47"/>
    <w:rsid w:val="75802434"/>
    <w:rsid w:val="759B934B"/>
    <w:rsid w:val="75AC05CA"/>
    <w:rsid w:val="764F5873"/>
    <w:rsid w:val="764F6DD8"/>
    <w:rsid w:val="768099C2"/>
    <w:rsid w:val="77BDD869"/>
    <w:rsid w:val="77F5E493"/>
    <w:rsid w:val="786AE22F"/>
    <w:rsid w:val="7899520E"/>
    <w:rsid w:val="78B43FBB"/>
    <w:rsid w:val="78B5AF17"/>
    <w:rsid w:val="78DE98F0"/>
    <w:rsid w:val="79324B51"/>
    <w:rsid w:val="798B4F53"/>
    <w:rsid w:val="7A4A2A65"/>
    <w:rsid w:val="7A5A2D73"/>
    <w:rsid w:val="7B03DC14"/>
    <w:rsid w:val="7B21BD21"/>
    <w:rsid w:val="7B3F4545"/>
    <w:rsid w:val="7C5B4936"/>
    <w:rsid w:val="7CF1587E"/>
    <w:rsid w:val="7D88B86C"/>
    <w:rsid w:val="7DD60651"/>
    <w:rsid w:val="7DF4243F"/>
    <w:rsid w:val="7E1AC52F"/>
    <w:rsid w:val="7E64016C"/>
    <w:rsid w:val="7F16D83E"/>
    <w:rsid w:val="7F352F53"/>
    <w:rsid w:val="7F46D654"/>
    <w:rsid w:val="7FA99EFD"/>
    <w:rsid w:val="7FFD1A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0964A"/>
  <w15:chartTrackingRefBased/>
  <w15:docId w15:val="{3D0CAC4E-C130-442D-94DF-42ABCF37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8CE"/>
    <w:pPr>
      <w:spacing w:after="0" w:line="360" w:lineRule="auto"/>
    </w:pPr>
    <w:rPr>
      <w:rFonts w:eastAsia="Times New Roman" w:cs="Times New Roman"/>
      <w:szCs w:val="24"/>
    </w:rPr>
  </w:style>
  <w:style w:type="paragraph" w:styleId="Heading1">
    <w:name w:val="heading 1"/>
    <w:basedOn w:val="Normal"/>
    <w:next w:val="Normal"/>
    <w:link w:val="Heading1Char"/>
    <w:uiPriority w:val="9"/>
    <w:qFormat/>
    <w:rsid w:val="00277476"/>
    <w:pPr>
      <w:keepNext/>
      <w:keepLines/>
      <w:spacing w:before="240"/>
      <w:jc w:val="center"/>
      <w:outlineLvl w:val="0"/>
    </w:pPr>
    <w:rPr>
      <w:rFonts w:eastAsiaTheme="majorEastAsia" w:cstheme="majorBidi"/>
      <w:b/>
      <w:color w:val="EF7A10" w:themeColor="accent1"/>
      <w:sz w:val="24"/>
      <w:szCs w:val="32"/>
    </w:rPr>
  </w:style>
  <w:style w:type="paragraph" w:styleId="Heading2">
    <w:name w:val="heading 2"/>
    <w:basedOn w:val="Normal"/>
    <w:next w:val="Normal"/>
    <w:link w:val="Heading2Char"/>
    <w:uiPriority w:val="9"/>
    <w:unhideWhenUsed/>
    <w:qFormat/>
    <w:rsid w:val="00D258CE"/>
    <w:pPr>
      <w:keepNext/>
      <w:keepLines/>
      <w:spacing w:before="40"/>
      <w:outlineLvl w:val="1"/>
    </w:pPr>
    <w:rPr>
      <w:rFonts w:eastAsiaTheme="majorEastAsia" w:cstheme="majorBidi"/>
      <w:b/>
      <w:color w:val="EF7A10"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462"/>
    <w:rPr>
      <w:color w:val="0563C1" w:themeColor="hyperlink"/>
      <w:u w:val="single"/>
    </w:rPr>
  </w:style>
  <w:style w:type="character" w:styleId="UnresolvedMention">
    <w:name w:val="Unresolved Mention"/>
    <w:basedOn w:val="DefaultParagraphFont"/>
    <w:uiPriority w:val="99"/>
    <w:semiHidden/>
    <w:unhideWhenUsed/>
    <w:rsid w:val="00952462"/>
    <w:rPr>
      <w:color w:val="605E5C"/>
      <w:shd w:val="clear" w:color="auto" w:fill="E1DFDD"/>
    </w:rPr>
  </w:style>
  <w:style w:type="paragraph" w:styleId="NoSpacing">
    <w:name w:val="No Spacing"/>
    <w:uiPriority w:val="1"/>
    <w:qFormat/>
    <w:rsid w:val="00032A83"/>
    <w:pPr>
      <w:spacing w:after="0" w:line="240" w:lineRule="auto"/>
    </w:pPr>
  </w:style>
  <w:style w:type="character" w:styleId="CommentReference">
    <w:name w:val="annotation reference"/>
    <w:basedOn w:val="DefaultParagraphFont"/>
    <w:uiPriority w:val="99"/>
    <w:semiHidden/>
    <w:unhideWhenUsed/>
    <w:rsid w:val="000423E3"/>
    <w:rPr>
      <w:sz w:val="16"/>
      <w:szCs w:val="16"/>
    </w:rPr>
  </w:style>
  <w:style w:type="paragraph" w:styleId="CommentText">
    <w:name w:val="annotation text"/>
    <w:basedOn w:val="Normal"/>
    <w:link w:val="CommentTextChar"/>
    <w:uiPriority w:val="99"/>
    <w:semiHidden/>
    <w:unhideWhenUsed/>
    <w:rsid w:val="000423E3"/>
    <w:rPr>
      <w:sz w:val="20"/>
      <w:szCs w:val="20"/>
    </w:rPr>
  </w:style>
  <w:style w:type="character" w:customStyle="1" w:styleId="CommentTextChar">
    <w:name w:val="Comment Text Char"/>
    <w:basedOn w:val="DefaultParagraphFont"/>
    <w:link w:val="CommentText"/>
    <w:uiPriority w:val="99"/>
    <w:semiHidden/>
    <w:rsid w:val="000423E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423E3"/>
    <w:rPr>
      <w:b/>
      <w:bCs/>
    </w:rPr>
  </w:style>
  <w:style w:type="character" w:customStyle="1" w:styleId="CommentSubjectChar">
    <w:name w:val="Comment Subject Char"/>
    <w:basedOn w:val="CommentTextChar"/>
    <w:link w:val="CommentSubject"/>
    <w:uiPriority w:val="99"/>
    <w:semiHidden/>
    <w:rsid w:val="000423E3"/>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277476"/>
    <w:rPr>
      <w:rFonts w:eastAsiaTheme="majorEastAsia" w:cstheme="majorBidi"/>
      <w:b/>
      <w:color w:val="EF7A10" w:themeColor="accent1"/>
      <w:sz w:val="24"/>
      <w:szCs w:val="32"/>
    </w:rPr>
  </w:style>
  <w:style w:type="character" w:customStyle="1" w:styleId="Heading2Char">
    <w:name w:val="Heading 2 Char"/>
    <w:basedOn w:val="DefaultParagraphFont"/>
    <w:link w:val="Heading2"/>
    <w:uiPriority w:val="9"/>
    <w:rsid w:val="00D258CE"/>
    <w:rPr>
      <w:rFonts w:eastAsiaTheme="majorEastAsia" w:cstheme="majorBidi"/>
      <w:b/>
      <w:color w:val="EF7A10" w:themeColor="accent1"/>
      <w:szCs w:val="26"/>
    </w:rPr>
  </w:style>
  <w:style w:type="paragraph" w:styleId="ListParagraph">
    <w:name w:val="List Paragraph"/>
    <w:basedOn w:val="Normal"/>
    <w:uiPriority w:val="34"/>
    <w:qFormat/>
    <w:rsid w:val="00D258CE"/>
    <w:pPr>
      <w:ind w:left="720"/>
      <w:contextualSpacing/>
    </w:pPr>
  </w:style>
  <w:style w:type="paragraph" w:styleId="TOCHeading">
    <w:name w:val="TOC Heading"/>
    <w:basedOn w:val="Heading1"/>
    <w:next w:val="Normal"/>
    <w:uiPriority w:val="39"/>
    <w:unhideWhenUsed/>
    <w:qFormat/>
    <w:rsid w:val="00275021"/>
    <w:pPr>
      <w:spacing w:before="480" w:line="276" w:lineRule="auto"/>
      <w:outlineLvl w:val="9"/>
    </w:pPr>
    <w:rPr>
      <w:rFonts w:asciiTheme="majorHAnsi" w:hAnsiTheme="majorHAnsi"/>
      <w:bCs/>
      <w:color w:val="B35B0C" w:themeColor="accent1" w:themeShade="BF"/>
      <w:sz w:val="28"/>
      <w:szCs w:val="28"/>
    </w:rPr>
  </w:style>
  <w:style w:type="paragraph" w:styleId="TOC2">
    <w:name w:val="toc 2"/>
    <w:basedOn w:val="Normal"/>
    <w:next w:val="Normal"/>
    <w:autoRedefine/>
    <w:uiPriority w:val="39"/>
    <w:unhideWhenUsed/>
    <w:rsid w:val="00275021"/>
    <w:pPr>
      <w:spacing w:before="120"/>
      <w:ind w:left="220"/>
    </w:pPr>
    <w:rPr>
      <w:rFonts w:cstheme="minorHAnsi"/>
      <w:i/>
      <w:iCs/>
      <w:sz w:val="20"/>
      <w:szCs w:val="20"/>
    </w:rPr>
  </w:style>
  <w:style w:type="paragraph" w:styleId="TOC1">
    <w:name w:val="toc 1"/>
    <w:basedOn w:val="Normal"/>
    <w:next w:val="Normal"/>
    <w:autoRedefine/>
    <w:uiPriority w:val="39"/>
    <w:unhideWhenUsed/>
    <w:rsid w:val="00353A58"/>
    <w:pPr>
      <w:tabs>
        <w:tab w:val="right" w:leader="dot" w:pos="9350"/>
      </w:tabs>
      <w:spacing w:before="240" w:after="120"/>
    </w:pPr>
    <w:rPr>
      <w:rFonts w:cstheme="minorHAnsi"/>
      <w:b/>
      <w:bCs/>
      <w:sz w:val="20"/>
      <w:szCs w:val="20"/>
    </w:rPr>
  </w:style>
  <w:style w:type="paragraph" w:styleId="TOC3">
    <w:name w:val="toc 3"/>
    <w:basedOn w:val="Normal"/>
    <w:next w:val="Normal"/>
    <w:autoRedefine/>
    <w:uiPriority w:val="39"/>
    <w:unhideWhenUsed/>
    <w:rsid w:val="00275021"/>
    <w:pPr>
      <w:ind w:left="440"/>
    </w:pPr>
    <w:rPr>
      <w:rFonts w:cstheme="minorHAnsi"/>
      <w:sz w:val="20"/>
      <w:szCs w:val="20"/>
    </w:rPr>
  </w:style>
  <w:style w:type="paragraph" w:styleId="TOC4">
    <w:name w:val="toc 4"/>
    <w:basedOn w:val="Normal"/>
    <w:next w:val="Normal"/>
    <w:autoRedefine/>
    <w:uiPriority w:val="39"/>
    <w:semiHidden/>
    <w:unhideWhenUsed/>
    <w:rsid w:val="00275021"/>
    <w:pPr>
      <w:ind w:left="660"/>
    </w:pPr>
    <w:rPr>
      <w:rFonts w:cstheme="minorHAnsi"/>
      <w:sz w:val="20"/>
      <w:szCs w:val="20"/>
    </w:rPr>
  </w:style>
  <w:style w:type="paragraph" w:styleId="TOC5">
    <w:name w:val="toc 5"/>
    <w:basedOn w:val="Normal"/>
    <w:next w:val="Normal"/>
    <w:autoRedefine/>
    <w:uiPriority w:val="39"/>
    <w:semiHidden/>
    <w:unhideWhenUsed/>
    <w:rsid w:val="00275021"/>
    <w:pPr>
      <w:ind w:left="880"/>
    </w:pPr>
    <w:rPr>
      <w:rFonts w:cstheme="minorHAnsi"/>
      <w:sz w:val="20"/>
      <w:szCs w:val="20"/>
    </w:rPr>
  </w:style>
  <w:style w:type="paragraph" w:styleId="TOC6">
    <w:name w:val="toc 6"/>
    <w:basedOn w:val="Normal"/>
    <w:next w:val="Normal"/>
    <w:autoRedefine/>
    <w:uiPriority w:val="39"/>
    <w:semiHidden/>
    <w:unhideWhenUsed/>
    <w:rsid w:val="00275021"/>
    <w:pPr>
      <w:ind w:left="1100"/>
    </w:pPr>
    <w:rPr>
      <w:rFonts w:cstheme="minorHAnsi"/>
      <w:sz w:val="20"/>
      <w:szCs w:val="20"/>
    </w:rPr>
  </w:style>
  <w:style w:type="paragraph" w:styleId="TOC7">
    <w:name w:val="toc 7"/>
    <w:basedOn w:val="Normal"/>
    <w:next w:val="Normal"/>
    <w:autoRedefine/>
    <w:uiPriority w:val="39"/>
    <w:semiHidden/>
    <w:unhideWhenUsed/>
    <w:rsid w:val="00275021"/>
    <w:pPr>
      <w:ind w:left="1320"/>
    </w:pPr>
    <w:rPr>
      <w:rFonts w:cstheme="minorHAnsi"/>
      <w:sz w:val="20"/>
      <w:szCs w:val="20"/>
    </w:rPr>
  </w:style>
  <w:style w:type="paragraph" w:styleId="TOC8">
    <w:name w:val="toc 8"/>
    <w:basedOn w:val="Normal"/>
    <w:next w:val="Normal"/>
    <w:autoRedefine/>
    <w:uiPriority w:val="39"/>
    <w:semiHidden/>
    <w:unhideWhenUsed/>
    <w:rsid w:val="00275021"/>
    <w:pPr>
      <w:ind w:left="1540"/>
    </w:pPr>
    <w:rPr>
      <w:rFonts w:cstheme="minorHAnsi"/>
      <w:sz w:val="20"/>
      <w:szCs w:val="20"/>
    </w:rPr>
  </w:style>
  <w:style w:type="paragraph" w:styleId="TOC9">
    <w:name w:val="toc 9"/>
    <w:basedOn w:val="Normal"/>
    <w:next w:val="Normal"/>
    <w:autoRedefine/>
    <w:uiPriority w:val="39"/>
    <w:semiHidden/>
    <w:unhideWhenUsed/>
    <w:rsid w:val="00275021"/>
    <w:pPr>
      <w:ind w:left="1760"/>
    </w:pPr>
    <w:rPr>
      <w:rFonts w:cstheme="minorHAnsi"/>
      <w:sz w:val="20"/>
      <w:szCs w:val="20"/>
    </w:rPr>
  </w:style>
  <w:style w:type="paragraph" w:styleId="Footer">
    <w:name w:val="footer"/>
    <w:basedOn w:val="Normal"/>
    <w:link w:val="FooterChar"/>
    <w:uiPriority w:val="99"/>
    <w:unhideWhenUsed/>
    <w:rsid w:val="007C2360"/>
    <w:pPr>
      <w:tabs>
        <w:tab w:val="center" w:pos="4680"/>
        <w:tab w:val="right" w:pos="9360"/>
      </w:tabs>
      <w:spacing w:line="240" w:lineRule="auto"/>
    </w:pPr>
  </w:style>
  <w:style w:type="character" w:customStyle="1" w:styleId="FooterChar">
    <w:name w:val="Footer Char"/>
    <w:basedOn w:val="DefaultParagraphFont"/>
    <w:link w:val="Footer"/>
    <w:uiPriority w:val="99"/>
    <w:rsid w:val="007C2360"/>
    <w:rPr>
      <w:rFonts w:eastAsia="Times New Roman" w:cs="Times New Roman"/>
      <w:szCs w:val="24"/>
    </w:rPr>
  </w:style>
  <w:style w:type="character" w:styleId="PageNumber">
    <w:name w:val="page number"/>
    <w:basedOn w:val="DefaultParagraphFont"/>
    <w:uiPriority w:val="99"/>
    <w:semiHidden/>
    <w:unhideWhenUsed/>
    <w:rsid w:val="007C2360"/>
  </w:style>
  <w:style w:type="paragraph" w:styleId="Header">
    <w:name w:val="header"/>
    <w:basedOn w:val="Normal"/>
    <w:link w:val="HeaderChar"/>
    <w:uiPriority w:val="99"/>
    <w:unhideWhenUsed/>
    <w:rsid w:val="007C2360"/>
    <w:pPr>
      <w:tabs>
        <w:tab w:val="center" w:pos="4680"/>
        <w:tab w:val="right" w:pos="9360"/>
      </w:tabs>
      <w:spacing w:line="240" w:lineRule="auto"/>
    </w:pPr>
  </w:style>
  <w:style w:type="character" w:customStyle="1" w:styleId="HeaderChar">
    <w:name w:val="Header Char"/>
    <w:basedOn w:val="DefaultParagraphFont"/>
    <w:link w:val="Header"/>
    <w:uiPriority w:val="99"/>
    <w:rsid w:val="007C2360"/>
    <w:rPr>
      <w:rFonts w:eastAsia="Times New Roman" w:cs="Times New Roman"/>
      <w:szCs w:val="24"/>
    </w:rPr>
  </w:style>
  <w:style w:type="paragraph" w:styleId="Caption">
    <w:name w:val="caption"/>
    <w:basedOn w:val="Normal"/>
    <w:next w:val="Normal"/>
    <w:uiPriority w:val="35"/>
    <w:unhideWhenUsed/>
    <w:qFormat/>
    <w:rsid w:val="00CA5EE8"/>
    <w:pPr>
      <w:spacing w:after="200" w:line="240" w:lineRule="auto"/>
    </w:pPr>
    <w:rPr>
      <w:i/>
      <w:iCs/>
      <w:color w:val="44546A" w:themeColor="text2"/>
      <w:sz w:val="18"/>
      <w:szCs w:val="18"/>
    </w:rPr>
  </w:style>
  <w:style w:type="table" w:styleId="TableGrid">
    <w:name w:val="Table Grid"/>
    <w:basedOn w:val="TableNormal"/>
    <w:uiPriority w:val="39"/>
    <w:rsid w:val="00134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51A4"/>
    <w:pPr>
      <w:spacing w:after="0" w:line="240" w:lineRule="auto"/>
    </w:pPr>
    <w:rPr>
      <w:rFonts w:eastAsia="Times New Roman" w:cs="Times New Roman"/>
      <w:szCs w:val="24"/>
    </w:rPr>
  </w:style>
  <w:style w:type="paragraph" w:styleId="NormalWeb">
    <w:name w:val="Normal (Web)"/>
    <w:basedOn w:val="Normal"/>
    <w:uiPriority w:val="99"/>
    <w:unhideWhenUsed/>
    <w:rsid w:val="00E0216D"/>
    <w:pPr>
      <w:spacing w:before="100" w:beforeAutospacing="1" w:after="100" w:afterAutospacing="1" w:line="240" w:lineRule="auto"/>
    </w:pPr>
    <w:rPr>
      <w:rFonts w:ascii="Times New Roman" w:hAnsi="Times New Roman"/>
      <w:sz w:val="24"/>
    </w:rPr>
  </w:style>
  <w:style w:type="paragraph" w:styleId="TableofFigures">
    <w:name w:val="table of figures"/>
    <w:basedOn w:val="Normal"/>
    <w:next w:val="Normal"/>
    <w:uiPriority w:val="99"/>
    <w:unhideWhenUsed/>
    <w:rsid w:val="00B247A3"/>
    <w:pPr>
      <w:ind w:left="440" w:hanging="440"/>
      <w:jc w:val="center"/>
    </w:pPr>
    <w:rPr>
      <w:rFonts w:cstheme="minorHAnsi"/>
      <w:b/>
      <w:bCs/>
      <w:i/>
      <w:iCs/>
      <w:sz w:val="20"/>
      <w:szCs w:val="20"/>
    </w:rPr>
  </w:style>
  <w:style w:type="character" w:styleId="FollowedHyperlink">
    <w:name w:val="FollowedHyperlink"/>
    <w:basedOn w:val="DefaultParagraphFont"/>
    <w:uiPriority w:val="99"/>
    <w:semiHidden/>
    <w:unhideWhenUsed/>
    <w:rsid w:val="00E45F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354">
      <w:bodyDiv w:val="1"/>
      <w:marLeft w:val="0"/>
      <w:marRight w:val="0"/>
      <w:marTop w:val="0"/>
      <w:marBottom w:val="0"/>
      <w:divBdr>
        <w:top w:val="none" w:sz="0" w:space="0" w:color="auto"/>
        <w:left w:val="none" w:sz="0" w:space="0" w:color="auto"/>
        <w:bottom w:val="none" w:sz="0" w:space="0" w:color="auto"/>
        <w:right w:val="none" w:sz="0" w:space="0" w:color="auto"/>
      </w:divBdr>
      <w:divsChild>
        <w:div w:id="779767114">
          <w:marLeft w:val="1080"/>
          <w:marRight w:val="0"/>
          <w:marTop w:val="100"/>
          <w:marBottom w:val="0"/>
          <w:divBdr>
            <w:top w:val="none" w:sz="0" w:space="0" w:color="auto"/>
            <w:left w:val="none" w:sz="0" w:space="0" w:color="auto"/>
            <w:bottom w:val="none" w:sz="0" w:space="0" w:color="auto"/>
            <w:right w:val="none" w:sz="0" w:space="0" w:color="auto"/>
          </w:divBdr>
        </w:div>
        <w:div w:id="889878754">
          <w:marLeft w:val="720"/>
          <w:marRight w:val="0"/>
          <w:marTop w:val="200"/>
          <w:marBottom w:val="0"/>
          <w:divBdr>
            <w:top w:val="none" w:sz="0" w:space="0" w:color="auto"/>
            <w:left w:val="none" w:sz="0" w:space="0" w:color="auto"/>
            <w:bottom w:val="none" w:sz="0" w:space="0" w:color="auto"/>
            <w:right w:val="none" w:sz="0" w:space="0" w:color="auto"/>
          </w:divBdr>
        </w:div>
        <w:div w:id="1064988363">
          <w:marLeft w:val="720"/>
          <w:marRight w:val="0"/>
          <w:marTop w:val="200"/>
          <w:marBottom w:val="0"/>
          <w:divBdr>
            <w:top w:val="none" w:sz="0" w:space="0" w:color="auto"/>
            <w:left w:val="none" w:sz="0" w:space="0" w:color="auto"/>
            <w:bottom w:val="none" w:sz="0" w:space="0" w:color="auto"/>
            <w:right w:val="none" w:sz="0" w:space="0" w:color="auto"/>
          </w:divBdr>
        </w:div>
        <w:div w:id="1198279287">
          <w:marLeft w:val="720"/>
          <w:marRight w:val="0"/>
          <w:marTop w:val="200"/>
          <w:marBottom w:val="0"/>
          <w:divBdr>
            <w:top w:val="none" w:sz="0" w:space="0" w:color="auto"/>
            <w:left w:val="none" w:sz="0" w:space="0" w:color="auto"/>
            <w:bottom w:val="none" w:sz="0" w:space="0" w:color="auto"/>
            <w:right w:val="none" w:sz="0" w:space="0" w:color="auto"/>
          </w:divBdr>
        </w:div>
        <w:div w:id="1702508176">
          <w:marLeft w:val="720"/>
          <w:marRight w:val="0"/>
          <w:marTop w:val="200"/>
          <w:marBottom w:val="0"/>
          <w:divBdr>
            <w:top w:val="none" w:sz="0" w:space="0" w:color="auto"/>
            <w:left w:val="none" w:sz="0" w:space="0" w:color="auto"/>
            <w:bottom w:val="none" w:sz="0" w:space="0" w:color="auto"/>
            <w:right w:val="none" w:sz="0" w:space="0" w:color="auto"/>
          </w:divBdr>
        </w:div>
        <w:div w:id="1802961396">
          <w:marLeft w:val="720"/>
          <w:marRight w:val="0"/>
          <w:marTop w:val="200"/>
          <w:marBottom w:val="0"/>
          <w:divBdr>
            <w:top w:val="none" w:sz="0" w:space="0" w:color="auto"/>
            <w:left w:val="none" w:sz="0" w:space="0" w:color="auto"/>
            <w:bottom w:val="none" w:sz="0" w:space="0" w:color="auto"/>
            <w:right w:val="none" w:sz="0" w:space="0" w:color="auto"/>
          </w:divBdr>
        </w:div>
        <w:div w:id="1879318944">
          <w:marLeft w:val="720"/>
          <w:marRight w:val="0"/>
          <w:marTop w:val="200"/>
          <w:marBottom w:val="0"/>
          <w:divBdr>
            <w:top w:val="none" w:sz="0" w:space="0" w:color="auto"/>
            <w:left w:val="none" w:sz="0" w:space="0" w:color="auto"/>
            <w:bottom w:val="none" w:sz="0" w:space="0" w:color="auto"/>
            <w:right w:val="none" w:sz="0" w:space="0" w:color="auto"/>
          </w:divBdr>
        </w:div>
      </w:divsChild>
    </w:div>
    <w:div w:id="15816001">
      <w:bodyDiv w:val="1"/>
      <w:marLeft w:val="0"/>
      <w:marRight w:val="0"/>
      <w:marTop w:val="0"/>
      <w:marBottom w:val="0"/>
      <w:divBdr>
        <w:top w:val="none" w:sz="0" w:space="0" w:color="auto"/>
        <w:left w:val="none" w:sz="0" w:space="0" w:color="auto"/>
        <w:bottom w:val="none" w:sz="0" w:space="0" w:color="auto"/>
        <w:right w:val="none" w:sz="0" w:space="0" w:color="auto"/>
      </w:divBdr>
    </w:div>
    <w:div w:id="21978324">
      <w:bodyDiv w:val="1"/>
      <w:marLeft w:val="0"/>
      <w:marRight w:val="0"/>
      <w:marTop w:val="0"/>
      <w:marBottom w:val="0"/>
      <w:divBdr>
        <w:top w:val="none" w:sz="0" w:space="0" w:color="auto"/>
        <w:left w:val="none" w:sz="0" w:space="0" w:color="auto"/>
        <w:bottom w:val="none" w:sz="0" w:space="0" w:color="auto"/>
        <w:right w:val="none" w:sz="0" w:space="0" w:color="auto"/>
      </w:divBdr>
    </w:div>
    <w:div w:id="39327369">
      <w:bodyDiv w:val="1"/>
      <w:marLeft w:val="0"/>
      <w:marRight w:val="0"/>
      <w:marTop w:val="0"/>
      <w:marBottom w:val="0"/>
      <w:divBdr>
        <w:top w:val="none" w:sz="0" w:space="0" w:color="auto"/>
        <w:left w:val="none" w:sz="0" w:space="0" w:color="auto"/>
        <w:bottom w:val="none" w:sz="0" w:space="0" w:color="auto"/>
        <w:right w:val="none" w:sz="0" w:space="0" w:color="auto"/>
      </w:divBdr>
      <w:divsChild>
        <w:div w:id="146553631">
          <w:marLeft w:val="1080"/>
          <w:marRight w:val="0"/>
          <w:marTop w:val="100"/>
          <w:marBottom w:val="0"/>
          <w:divBdr>
            <w:top w:val="none" w:sz="0" w:space="0" w:color="auto"/>
            <w:left w:val="none" w:sz="0" w:space="0" w:color="auto"/>
            <w:bottom w:val="none" w:sz="0" w:space="0" w:color="auto"/>
            <w:right w:val="none" w:sz="0" w:space="0" w:color="auto"/>
          </w:divBdr>
        </w:div>
        <w:div w:id="209927406">
          <w:marLeft w:val="720"/>
          <w:marRight w:val="0"/>
          <w:marTop w:val="200"/>
          <w:marBottom w:val="0"/>
          <w:divBdr>
            <w:top w:val="none" w:sz="0" w:space="0" w:color="auto"/>
            <w:left w:val="none" w:sz="0" w:space="0" w:color="auto"/>
            <w:bottom w:val="none" w:sz="0" w:space="0" w:color="auto"/>
            <w:right w:val="none" w:sz="0" w:space="0" w:color="auto"/>
          </w:divBdr>
        </w:div>
        <w:div w:id="329991879">
          <w:marLeft w:val="720"/>
          <w:marRight w:val="0"/>
          <w:marTop w:val="200"/>
          <w:marBottom w:val="0"/>
          <w:divBdr>
            <w:top w:val="none" w:sz="0" w:space="0" w:color="auto"/>
            <w:left w:val="none" w:sz="0" w:space="0" w:color="auto"/>
            <w:bottom w:val="none" w:sz="0" w:space="0" w:color="auto"/>
            <w:right w:val="none" w:sz="0" w:space="0" w:color="auto"/>
          </w:divBdr>
        </w:div>
        <w:div w:id="404185363">
          <w:marLeft w:val="720"/>
          <w:marRight w:val="0"/>
          <w:marTop w:val="200"/>
          <w:marBottom w:val="0"/>
          <w:divBdr>
            <w:top w:val="none" w:sz="0" w:space="0" w:color="auto"/>
            <w:left w:val="none" w:sz="0" w:space="0" w:color="auto"/>
            <w:bottom w:val="none" w:sz="0" w:space="0" w:color="auto"/>
            <w:right w:val="none" w:sz="0" w:space="0" w:color="auto"/>
          </w:divBdr>
        </w:div>
        <w:div w:id="444614114">
          <w:marLeft w:val="720"/>
          <w:marRight w:val="0"/>
          <w:marTop w:val="200"/>
          <w:marBottom w:val="0"/>
          <w:divBdr>
            <w:top w:val="none" w:sz="0" w:space="0" w:color="auto"/>
            <w:left w:val="none" w:sz="0" w:space="0" w:color="auto"/>
            <w:bottom w:val="none" w:sz="0" w:space="0" w:color="auto"/>
            <w:right w:val="none" w:sz="0" w:space="0" w:color="auto"/>
          </w:divBdr>
        </w:div>
        <w:div w:id="448663117">
          <w:marLeft w:val="720"/>
          <w:marRight w:val="0"/>
          <w:marTop w:val="200"/>
          <w:marBottom w:val="0"/>
          <w:divBdr>
            <w:top w:val="none" w:sz="0" w:space="0" w:color="auto"/>
            <w:left w:val="none" w:sz="0" w:space="0" w:color="auto"/>
            <w:bottom w:val="none" w:sz="0" w:space="0" w:color="auto"/>
            <w:right w:val="none" w:sz="0" w:space="0" w:color="auto"/>
          </w:divBdr>
        </w:div>
        <w:div w:id="1138378814">
          <w:marLeft w:val="720"/>
          <w:marRight w:val="0"/>
          <w:marTop w:val="200"/>
          <w:marBottom w:val="0"/>
          <w:divBdr>
            <w:top w:val="none" w:sz="0" w:space="0" w:color="auto"/>
            <w:left w:val="none" w:sz="0" w:space="0" w:color="auto"/>
            <w:bottom w:val="none" w:sz="0" w:space="0" w:color="auto"/>
            <w:right w:val="none" w:sz="0" w:space="0" w:color="auto"/>
          </w:divBdr>
        </w:div>
        <w:div w:id="1341274412">
          <w:marLeft w:val="1080"/>
          <w:marRight w:val="0"/>
          <w:marTop w:val="100"/>
          <w:marBottom w:val="0"/>
          <w:divBdr>
            <w:top w:val="none" w:sz="0" w:space="0" w:color="auto"/>
            <w:left w:val="none" w:sz="0" w:space="0" w:color="auto"/>
            <w:bottom w:val="none" w:sz="0" w:space="0" w:color="auto"/>
            <w:right w:val="none" w:sz="0" w:space="0" w:color="auto"/>
          </w:divBdr>
        </w:div>
        <w:div w:id="1702171103">
          <w:marLeft w:val="1080"/>
          <w:marRight w:val="0"/>
          <w:marTop w:val="100"/>
          <w:marBottom w:val="0"/>
          <w:divBdr>
            <w:top w:val="none" w:sz="0" w:space="0" w:color="auto"/>
            <w:left w:val="none" w:sz="0" w:space="0" w:color="auto"/>
            <w:bottom w:val="none" w:sz="0" w:space="0" w:color="auto"/>
            <w:right w:val="none" w:sz="0" w:space="0" w:color="auto"/>
          </w:divBdr>
        </w:div>
        <w:div w:id="1992325563">
          <w:marLeft w:val="720"/>
          <w:marRight w:val="0"/>
          <w:marTop w:val="200"/>
          <w:marBottom w:val="0"/>
          <w:divBdr>
            <w:top w:val="none" w:sz="0" w:space="0" w:color="auto"/>
            <w:left w:val="none" w:sz="0" w:space="0" w:color="auto"/>
            <w:bottom w:val="none" w:sz="0" w:space="0" w:color="auto"/>
            <w:right w:val="none" w:sz="0" w:space="0" w:color="auto"/>
          </w:divBdr>
        </w:div>
        <w:div w:id="2106607761">
          <w:marLeft w:val="720"/>
          <w:marRight w:val="0"/>
          <w:marTop w:val="200"/>
          <w:marBottom w:val="0"/>
          <w:divBdr>
            <w:top w:val="none" w:sz="0" w:space="0" w:color="auto"/>
            <w:left w:val="none" w:sz="0" w:space="0" w:color="auto"/>
            <w:bottom w:val="none" w:sz="0" w:space="0" w:color="auto"/>
            <w:right w:val="none" w:sz="0" w:space="0" w:color="auto"/>
          </w:divBdr>
        </w:div>
      </w:divsChild>
    </w:div>
    <w:div w:id="143856899">
      <w:bodyDiv w:val="1"/>
      <w:marLeft w:val="0"/>
      <w:marRight w:val="0"/>
      <w:marTop w:val="0"/>
      <w:marBottom w:val="0"/>
      <w:divBdr>
        <w:top w:val="none" w:sz="0" w:space="0" w:color="auto"/>
        <w:left w:val="none" w:sz="0" w:space="0" w:color="auto"/>
        <w:bottom w:val="none" w:sz="0" w:space="0" w:color="auto"/>
        <w:right w:val="none" w:sz="0" w:space="0" w:color="auto"/>
      </w:divBdr>
    </w:div>
    <w:div w:id="221137570">
      <w:bodyDiv w:val="1"/>
      <w:marLeft w:val="0"/>
      <w:marRight w:val="0"/>
      <w:marTop w:val="0"/>
      <w:marBottom w:val="0"/>
      <w:divBdr>
        <w:top w:val="none" w:sz="0" w:space="0" w:color="auto"/>
        <w:left w:val="none" w:sz="0" w:space="0" w:color="auto"/>
        <w:bottom w:val="none" w:sz="0" w:space="0" w:color="auto"/>
        <w:right w:val="none" w:sz="0" w:space="0" w:color="auto"/>
      </w:divBdr>
    </w:div>
    <w:div w:id="245500430">
      <w:bodyDiv w:val="1"/>
      <w:marLeft w:val="0"/>
      <w:marRight w:val="0"/>
      <w:marTop w:val="0"/>
      <w:marBottom w:val="0"/>
      <w:divBdr>
        <w:top w:val="none" w:sz="0" w:space="0" w:color="auto"/>
        <w:left w:val="none" w:sz="0" w:space="0" w:color="auto"/>
        <w:bottom w:val="none" w:sz="0" w:space="0" w:color="auto"/>
        <w:right w:val="none" w:sz="0" w:space="0" w:color="auto"/>
      </w:divBdr>
    </w:div>
    <w:div w:id="248777446">
      <w:bodyDiv w:val="1"/>
      <w:marLeft w:val="0"/>
      <w:marRight w:val="0"/>
      <w:marTop w:val="0"/>
      <w:marBottom w:val="0"/>
      <w:divBdr>
        <w:top w:val="none" w:sz="0" w:space="0" w:color="auto"/>
        <w:left w:val="none" w:sz="0" w:space="0" w:color="auto"/>
        <w:bottom w:val="none" w:sz="0" w:space="0" w:color="auto"/>
        <w:right w:val="none" w:sz="0" w:space="0" w:color="auto"/>
      </w:divBdr>
      <w:divsChild>
        <w:div w:id="324284063">
          <w:marLeft w:val="1080"/>
          <w:marRight w:val="0"/>
          <w:marTop w:val="100"/>
          <w:marBottom w:val="0"/>
          <w:divBdr>
            <w:top w:val="none" w:sz="0" w:space="0" w:color="auto"/>
            <w:left w:val="none" w:sz="0" w:space="0" w:color="auto"/>
            <w:bottom w:val="none" w:sz="0" w:space="0" w:color="auto"/>
            <w:right w:val="none" w:sz="0" w:space="0" w:color="auto"/>
          </w:divBdr>
        </w:div>
        <w:div w:id="334966394">
          <w:marLeft w:val="1800"/>
          <w:marRight w:val="0"/>
          <w:marTop w:val="100"/>
          <w:marBottom w:val="0"/>
          <w:divBdr>
            <w:top w:val="none" w:sz="0" w:space="0" w:color="auto"/>
            <w:left w:val="none" w:sz="0" w:space="0" w:color="auto"/>
            <w:bottom w:val="none" w:sz="0" w:space="0" w:color="auto"/>
            <w:right w:val="none" w:sz="0" w:space="0" w:color="auto"/>
          </w:divBdr>
        </w:div>
        <w:div w:id="589824098">
          <w:marLeft w:val="1080"/>
          <w:marRight w:val="0"/>
          <w:marTop w:val="100"/>
          <w:marBottom w:val="0"/>
          <w:divBdr>
            <w:top w:val="none" w:sz="0" w:space="0" w:color="auto"/>
            <w:left w:val="none" w:sz="0" w:space="0" w:color="auto"/>
            <w:bottom w:val="none" w:sz="0" w:space="0" w:color="auto"/>
            <w:right w:val="none" w:sz="0" w:space="0" w:color="auto"/>
          </w:divBdr>
        </w:div>
        <w:div w:id="742607004">
          <w:marLeft w:val="720"/>
          <w:marRight w:val="0"/>
          <w:marTop w:val="200"/>
          <w:marBottom w:val="0"/>
          <w:divBdr>
            <w:top w:val="none" w:sz="0" w:space="0" w:color="auto"/>
            <w:left w:val="none" w:sz="0" w:space="0" w:color="auto"/>
            <w:bottom w:val="none" w:sz="0" w:space="0" w:color="auto"/>
            <w:right w:val="none" w:sz="0" w:space="0" w:color="auto"/>
          </w:divBdr>
        </w:div>
        <w:div w:id="932281117">
          <w:marLeft w:val="1080"/>
          <w:marRight w:val="0"/>
          <w:marTop w:val="100"/>
          <w:marBottom w:val="0"/>
          <w:divBdr>
            <w:top w:val="none" w:sz="0" w:space="0" w:color="auto"/>
            <w:left w:val="none" w:sz="0" w:space="0" w:color="auto"/>
            <w:bottom w:val="none" w:sz="0" w:space="0" w:color="auto"/>
            <w:right w:val="none" w:sz="0" w:space="0" w:color="auto"/>
          </w:divBdr>
        </w:div>
        <w:div w:id="986862107">
          <w:marLeft w:val="1800"/>
          <w:marRight w:val="0"/>
          <w:marTop w:val="100"/>
          <w:marBottom w:val="0"/>
          <w:divBdr>
            <w:top w:val="none" w:sz="0" w:space="0" w:color="auto"/>
            <w:left w:val="none" w:sz="0" w:space="0" w:color="auto"/>
            <w:bottom w:val="none" w:sz="0" w:space="0" w:color="auto"/>
            <w:right w:val="none" w:sz="0" w:space="0" w:color="auto"/>
          </w:divBdr>
        </w:div>
        <w:div w:id="999115311">
          <w:marLeft w:val="1080"/>
          <w:marRight w:val="0"/>
          <w:marTop w:val="100"/>
          <w:marBottom w:val="0"/>
          <w:divBdr>
            <w:top w:val="none" w:sz="0" w:space="0" w:color="auto"/>
            <w:left w:val="none" w:sz="0" w:space="0" w:color="auto"/>
            <w:bottom w:val="none" w:sz="0" w:space="0" w:color="auto"/>
            <w:right w:val="none" w:sz="0" w:space="0" w:color="auto"/>
          </w:divBdr>
        </w:div>
        <w:div w:id="1312826006">
          <w:marLeft w:val="720"/>
          <w:marRight w:val="0"/>
          <w:marTop w:val="200"/>
          <w:marBottom w:val="0"/>
          <w:divBdr>
            <w:top w:val="none" w:sz="0" w:space="0" w:color="auto"/>
            <w:left w:val="none" w:sz="0" w:space="0" w:color="auto"/>
            <w:bottom w:val="none" w:sz="0" w:space="0" w:color="auto"/>
            <w:right w:val="none" w:sz="0" w:space="0" w:color="auto"/>
          </w:divBdr>
        </w:div>
        <w:div w:id="2022462776">
          <w:marLeft w:val="1800"/>
          <w:marRight w:val="0"/>
          <w:marTop w:val="100"/>
          <w:marBottom w:val="0"/>
          <w:divBdr>
            <w:top w:val="none" w:sz="0" w:space="0" w:color="auto"/>
            <w:left w:val="none" w:sz="0" w:space="0" w:color="auto"/>
            <w:bottom w:val="none" w:sz="0" w:space="0" w:color="auto"/>
            <w:right w:val="none" w:sz="0" w:space="0" w:color="auto"/>
          </w:divBdr>
        </w:div>
        <w:div w:id="2096709304">
          <w:marLeft w:val="1080"/>
          <w:marRight w:val="0"/>
          <w:marTop w:val="100"/>
          <w:marBottom w:val="0"/>
          <w:divBdr>
            <w:top w:val="none" w:sz="0" w:space="0" w:color="auto"/>
            <w:left w:val="none" w:sz="0" w:space="0" w:color="auto"/>
            <w:bottom w:val="none" w:sz="0" w:space="0" w:color="auto"/>
            <w:right w:val="none" w:sz="0" w:space="0" w:color="auto"/>
          </w:divBdr>
        </w:div>
      </w:divsChild>
    </w:div>
    <w:div w:id="263223085">
      <w:bodyDiv w:val="1"/>
      <w:marLeft w:val="0"/>
      <w:marRight w:val="0"/>
      <w:marTop w:val="0"/>
      <w:marBottom w:val="0"/>
      <w:divBdr>
        <w:top w:val="none" w:sz="0" w:space="0" w:color="auto"/>
        <w:left w:val="none" w:sz="0" w:space="0" w:color="auto"/>
        <w:bottom w:val="none" w:sz="0" w:space="0" w:color="auto"/>
        <w:right w:val="none" w:sz="0" w:space="0" w:color="auto"/>
      </w:divBdr>
    </w:div>
    <w:div w:id="396049680">
      <w:bodyDiv w:val="1"/>
      <w:marLeft w:val="0"/>
      <w:marRight w:val="0"/>
      <w:marTop w:val="0"/>
      <w:marBottom w:val="0"/>
      <w:divBdr>
        <w:top w:val="none" w:sz="0" w:space="0" w:color="auto"/>
        <w:left w:val="none" w:sz="0" w:space="0" w:color="auto"/>
        <w:bottom w:val="none" w:sz="0" w:space="0" w:color="auto"/>
        <w:right w:val="none" w:sz="0" w:space="0" w:color="auto"/>
      </w:divBdr>
    </w:div>
    <w:div w:id="410203229">
      <w:bodyDiv w:val="1"/>
      <w:marLeft w:val="0"/>
      <w:marRight w:val="0"/>
      <w:marTop w:val="0"/>
      <w:marBottom w:val="0"/>
      <w:divBdr>
        <w:top w:val="none" w:sz="0" w:space="0" w:color="auto"/>
        <w:left w:val="none" w:sz="0" w:space="0" w:color="auto"/>
        <w:bottom w:val="none" w:sz="0" w:space="0" w:color="auto"/>
        <w:right w:val="none" w:sz="0" w:space="0" w:color="auto"/>
      </w:divBdr>
    </w:div>
    <w:div w:id="602079731">
      <w:bodyDiv w:val="1"/>
      <w:marLeft w:val="0"/>
      <w:marRight w:val="0"/>
      <w:marTop w:val="0"/>
      <w:marBottom w:val="0"/>
      <w:divBdr>
        <w:top w:val="none" w:sz="0" w:space="0" w:color="auto"/>
        <w:left w:val="none" w:sz="0" w:space="0" w:color="auto"/>
        <w:bottom w:val="none" w:sz="0" w:space="0" w:color="auto"/>
        <w:right w:val="none" w:sz="0" w:space="0" w:color="auto"/>
      </w:divBdr>
    </w:div>
    <w:div w:id="602492099">
      <w:bodyDiv w:val="1"/>
      <w:marLeft w:val="0"/>
      <w:marRight w:val="0"/>
      <w:marTop w:val="0"/>
      <w:marBottom w:val="0"/>
      <w:divBdr>
        <w:top w:val="none" w:sz="0" w:space="0" w:color="auto"/>
        <w:left w:val="none" w:sz="0" w:space="0" w:color="auto"/>
        <w:bottom w:val="none" w:sz="0" w:space="0" w:color="auto"/>
        <w:right w:val="none" w:sz="0" w:space="0" w:color="auto"/>
      </w:divBdr>
    </w:div>
    <w:div w:id="650326846">
      <w:bodyDiv w:val="1"/>
      <w:marLeft w:val="0"/>
      <w:marRight w:val="0"/>
      <w:marTop w:val="0"/>
      <w:marBottom w:val="0"/>
      <w:divBdr>
        <w:top w:val="none" w:sz="0" w:space="0" w:color="auto"/>
        <w:left w:val="none" w:sz="0" w:space="0" w:color="auto"/>
        <w:bottom w:val="none" w:sz="0" w:space="0" w:color="auto"/>
        <w:right w:val="none" w:sz="0" w:space="0" w:color="auto"/>
      </w:divBdr>
    </w:div>
    <w:div w:id="690760835">
      <w:bodyDiv w:val="1"/>
      <w:marLeft w:val="0"/>
      <w:marRight w:val="0"/>
      <w:marTop w:val="0"/>
      <w:marBottom w:val="0"/>
      <w:divBdr>
        <w:top w:val="none" w:sz="0" w:space="0" w:color="auto"/>
        <w:left w:val="none" w:sz="0" w:space="0" w:color="auto"/>
        <w:bottom w:val="none" w:sz="0" w:space="0" w:color="auto"/>
        <w:right w:val="none" w:sz="0" w:space="0" w:color="auto"/>
      </w:divBdr>
    </w:div>
    <w:div w:id="710572925">
      <w:bodyDiv w:val="1"/>
      <w:marLeft w:val="0"/>
      <w:marRight w:val="0"/>
      <w:marTop w:val="0"/>
      <w:marBottom w:val="0"/>
      <w:divBdr>
        <w:top w:val="none" w:sz="0" w:space="0" w:color="auto"/>
        <w:left w:val="none" w:sz="0" w:space="0" w:color="auto"/>
        <w:bottom w:val="none" w:sz="0" w:space="0" w:color="auto"/>
        <w:right w:val="none" w:sz="0" w:space="0" w:color="auto"/>
      </w:divBdr>
    </w:div>
    <w:div w:id="780952910">
      <w:bodyDiv w:val="1"/>
      <w:marLeft w:val="0"/>
      <w:marRight w:val="0"/>
      <w:marTop w:val="0"/>
      <w:marBottom w:val="0"/>
      <w:divBdr>
        <w:top w:val="none" w:sz="0" w:space="0" w:color="auto"/>
        <w:left w:val="none" w:sz="0" w:space="0" w:color="auto"/>
        <w:bottom w:val="none" w:sz="0" w:space="0" w:color="auto"/>
        <w:right w:val="none" w:sz="0" w:space="0" w:color="auto"/>
      </w:divBdr>
      <w:divsChild>
        <w:div w:id="239563572">
          <w:marLeft w:val="446"/>
          <w:marRight w:val="0"/>
          <w:marTop w:val="0"/>
          <w:marBottom w:val="0"/>
          <w:divBdr>
            <w:top w:val="none" w:sz="0" w:space="0" w:color="auto"/>
            <w:left w:val="none" w:sz="0" w:space="0" w:color="auto"/>
            <w:bottom w:val="none" w:sz="0" w:space="0" w:color="auto"/>
            <w:right w:val="none" w:sz="0" w:space="0" w:color="auto"/>
          </w:divBdr>
        </w:div>
        <w:div w:id="753471847">
          <w:marLeft w:val="446"/>
          <w:marRight w:val="0"/>
          <w:marTop w:val="0"/>
          <w:marBottom w:val="0"/>
          <w:divBdr>
            <w:top w:val="none" w:sz="0" w:space="0" w:color="auto"/>
            <w:left w:val="none" w:sz="0" w:space="0" w:color="auto"/>
            <w:bottom w:val="none" w:sz="0" w:space="0" w:color="auto"/>
            <w:right w:val="none" w:sz="0" w:space="0" w:color="auto"/>
          </w:divBdr>
        </w:div>
        <w:div w:id="1582135877">
          <w:marLeft w:val="446"/>
          <w:marRight w:val="0"/>
          <w:marTop w:val="0"/>
          <w:marBottom w:val="0"/>
          <w:divBdr>
            <w:top w:val="none" w:sz="0" w:space="0" w:color="auto"/>
            <w:left w:val="none" w:sz="0" w:space="0" w:color="auto"/>
            <w:bottom w:val="none" w:sz="0" w:space="0" w:color="auto"/>
            <w:right w:val="none" w:sz="0" w:space="0" w:color="auto"/>
          </w:divBdr>
        </w:div>
        <w:div w:id="1863518833">
          <w:marLeft w:val="446"/>
          <w:marRight w:val="0"/>
          <w:marTop w:val="0"/>
          <w:marBottom w:val="0"/>
          <w:divBdr>
            <w:top w:val="none" w:sz="0" w:space="0" w:color="auto"/>
            <w:left w:val="none" w:sz="0" w:space="0" w:color="auto"/>
            <w:bottom w:val="none" w:sz="0" w:space="0" w:color="auto"/>
            <w:right w:val="none" w:sz="0" w:space="0" w:color="auto"/>
          </w:divBdr>
        </w:div>
      </w:divsChild>
    </w:div>
    <w:div w:id="813983594">
      <w:bodyDiv w:val="1"/>
      <w:marLeft w:val="0"/>
      <w:marRight w:val="0"/>
      <w:marTop w:val="0"/>
      <w:marBottom w:val="0"/>
      <w:divBdr>
        <w:top w:val="none" w:sz="0" w:space="0" w:color="auto"/>
        <w:left w:val="none" w:sz="0" w:space="0" w:color="auto"/>
        <w:bottom w:val="none" w:sz="0" w:space="0" w:color="auto"/>
        <w:right w:val="none" w:sz="0" w:space="0" w:color="auto"/>
      </w:divBdr>
    </w:div>
    <w:div w:id="1032728035">
      <w:bodyDiv w:val="1"/>
      <w:marLeft w:val="0"/>
      <w:marRight w:val="0"/>
      <w:marTop w:val="0"/>
      <w:marBottom w:val="0"/>
      <w:divBdr>
        <w:top w:val="none" w:sz="0" w:space="0" w:color="auto"/>
        <w:left w:val="none" w:sz="0" w:space="0" w:color="auto"/>
        <w:bottom w:val="none" w:sz="0" w:space="0" w:color="auto"/>
        <w:right w:val="none" w:sz="0" w:space="0" w:color="auto"/>
      </w:divBdr>
    </w:div>
    <w:div w:id="1081947915">
      <w:bodyDiv w:val="1"/>
      <w:marLeft w:val="0"/>
      <w:marRight w:val="0"/>
      <w:marTop w:val="0"/>
      <w:marBottom w:val="0"/>
      <w:divBdr>
        <w:top w:val="none" w:sz="0" w:space="0" w:color="auto"/>
        <w:left w:val="none" w:sz="0" w:space="0" w:color="auto"/>
        <w:bottom w:val="none" w:sz="0" w:space="0" w:color="auto"/>
        <w:right w:val="none" w:sz="0" w:space="0" w:color="auto"/>
      </w:divBdr>
      <w:divsChild>
        <w:div w:id="363676138">
          <w:marLeft w:val="274"/>
          <w:marRight w:val="0"/>
          <w:marTop w:val="0"/>
          <w:marBottom w:val="0"/>
          <w:divBdr>
            <w:top w:val="none" w:sz="0" w:space="0" w:color="auto"/>
            <w:left w:val="none" w:sz="0" w:space="0" w:color="auto"/>
            <w:bottom w:val="none" w:sz="0" w:space="0" w:color="auto"/>
            <w:right w:val="none" w:sz="0" w:space="0" w:color="auto"/>
          </w:divBdr>
        </w:div>
      </w:divsChild>
    </w:div>
    <w:div w:id="1159079562">
      <w:bodyDiv w:val="1"/>
      <w:marLeft w:val="0"/>
      <w:marRight w:val="0"/>
      <w:marTop w:val="0"/>
      <w:marBottom w:val="0"/>
      <w:divBdr>
        <w:top w:val="none" w:sz="0" w:space="0" w:color="auto"/>
        <w:left w:val="none" w:sz="0" w:space="0" w:color="auto"/>
        <w:bottom w:val="none" w:sz="0" w:space="0" w:color="auto"/>
        <w:right w:val="none" w:sz="0" w:space="0" w:color="auto"/>
      </w:divBdr>
    </w:div>
    <w:div w:id="1176312723">
      <w:bodyDiv w:val="1"/>
      <w:marLeft w:val="0"/>
      <w:marRight w:val="0"/>
      <w:marTop w:val="0"/>
      <w:marBottom w:val="0"/>
      <w:divBdr>
        <w:top w:val="none" w:sz="0" w:space="0" w:color="auto"/>
        <w:left w:val="none" w:sz="0" w:space="0" w:color="auto"/>
        <w:bottom w:val="none" w:sz="0" w:space="0" w:color="auto"/>
        <w:right w:val="none" w:sz="0" w:space="0" w:color="auto"/>
      </w:divBdr>
    </w:div>
    <w:div w:id="1255868174">
      <w:bodyDiv w:val="1"/>
      <w:marLeft w:val="0"/>
      <w:marRight w:val="0"/>
      <w:marTop w:val="0"/>
      <w:marBottom w:val="0"/>
      <w:divBdr>
        <w:top w:val="none" w:sz="0" w:space="0" w:color="auto"/>
        <w:left w:val="none" w:sz="0" w:space="0" w:color="auto"/>
        <w:bottom w:val="none" w:sz="0" w:space="0" w:color="auto"/>
        <w:right w:val="none" w:sz="0" w:space="0" w:color="auto"/>
      </w:divBdr>
    </w:div>
    <w:div w:id="1263493385">
      <w:bodyDiv w:val="1"/>
      <w:marLeft w:val="0"/>
      <w:marRight w:val="0"/>
      <w:marTop w:val="0"/>
      <w:marBottom w:val="0"/>
      <w:divBdr>
        <w:top w:val="none" w:sz="0" w:space="0" w:color="auto"/>
        <w:left w:val="none" w:sz="0" w:space="0" w:color="auto"/>
        <w:bottom w:val="none" w:sz="0" w:space="0" w:color="auto"/>
        <w:right w:val="none" w:sz="0" w:space="0" w:color="auto"/>
      </w:divBdr>
      <w:divsChild>
        <w:div w:id="831290631">
          <w:marLeft w:val="446"/>
          <w:marRight w:val="0"/>
          <w:marTop w:val="0"/>
          <w:marBottom w:val="0"/>
          <w:divBdr>
            <w:top w:val="none" w:sz="0" w:space="0" w:color="auto"/>
            <w:left w:val="none" w:sz="0" w:space="0" w:color="auto"/>
            <w:bottom w:val="none" w:sz="0" w:space="0" w:color="auto"/>
            <w:right w:val="none" w:sz="0" w:space="0" w:color="auto"/>
          </w:divBdr>
        </w:div>
        <w:div w:id="1851140444">
          <w:marLeft w:val="446"/>
          <w:marRight w:val="0"/>
          <w:marTop w:val="0"/>
          <w:marBottom w:val="0"/>
          <w:divBdr>
            <w:top w:val="none" w:sz="0" w:space="0" w:color="auto"/>
            <w:left w:val="none" w:sz="0" w:space="0" w:color="auto"/>
            <w:bottom w:val="none" w:sz="0" w:space="0" w:color="auto"/>
            <w:right w:val="none" w:sz="0" w:space="0" w:color="auto"/>
          </w:divBdr>
        </w:div>
      </w:divsChild>
    </w:div>
    <w:div w:id="1271425772">
      <w:bodyDiv w:val="1"/>
      <w:marLeft w:val="0"/>
      <w:marRight w:val="0"/>
      <w:marTop w:val="0"/>
      <w:marBottom w:val="0"/>
      <w:divBdr>
        <w:top w:val="none" w:sz="0" w:space="0" w:color="auto"/>
        <w:left w:val="none" w:sz="0" w:space="0" w:color="auto"/>
        <w:bottom w:val="none" w:sz="0" w:space="0" w:color="auto"/>
        <w:right w:val="none" w:sz="0" w:space="0" w:color="auto"/>
      </w:divBdr>
    </w:div>
    <w:div w:id="1353535758">
      <w:bodyDiv w:val="1"/>
      <w:marLeft w:val="0"/>
      <w:marRight w:val="0"/>
      <w:marTop w:val="0"/>
      <w:marBottom w:val="0"/>
      <w:divBdr>
        <w:top w:val="none" w:sz="0" w:space="0" w:color="auto"/>
        <w:left w:val="none" w:sz="0" w:space="0" w:color="auto"/>
        <w:bottom w:val="none" w:sz="0" w:space="0" w:color="auto"/>
        <w:right w:val="none" w:sz="0" w:space="0" w:color="auto"/>
      </w:divBdr>
      <w:divsChild>
        <w:div w:id="133061506">
          <w:marLeft w:val="446"/>
          <w:marRight w:val="0"/>
          <w:marTop w:val="0"/>
          <w:marBottom w:val="0"/>
          <w:divBdr>
            <w:top w:val="none" w:sz="0" w:space="0" w:color="auto"/>
            <w:left w:val="none" w:sz="0" w:space="0" w:color="auto"/>
            <w:bottom w:val="none" w:sz="0" w:space="0" w:color="auto"/>
            <w:right w:val="none" w:sz="0" w:space="0" w:color="auto"/>
          </w:divBdr>
        </w:div>
        <w:div w:id="1738091869">
          <w:marLeft w:val="446"/>
          <w:marRight w:val="0"/>
          <w:marTop w:val="0"/>
          <w:marBottom w:val="0"/>
          <w:divBdr>
            <w:top w:val="none" w:sz="0" w:space="0" w:color="auto"/>
            <w:left w:val="none" w:sz="0" w:space="0" w:color="auto"/>
            <w:bottom w:val="none" w:sz="0" w:space="0" w:color="auto"/>
            <w:right w:val="none" w:sz="0" w:space="0" w:color="auto"/>
          </w:divBdr>
        </w:div>
      </w:divsChild>
    </w:div>
    <w:div w:id="1412969099">
      <w:bodyDiv w:val="1"/>
      <w:marLeft w:val="0"/>
      <w:marRight w:val="0"/>
      <w:marTop w:val="0"/>
      <w:marBottom w:val="0"/>
      <w:divBdr>
        <w:top w:val="none" w:sz="0" w:space="0" w:color="auto"/>
        <w:left w:val="none" w:sz="0" w:space="0" w:color="auto"/>
        <w:bottom w:val="none" w:sz="0" w:space="0" w:color="auto"/>
        <w:right w:val="none" w:sz="0" w:space="0" w:color="auto"/>
      </w:divBdr>
      <w:divsChild>
        <w:div w:id="568853811">
          <w:marLeft w:val="446"/>
          <w:marRight w:val="0"/>
          <w:marTop w:val="0"/>
          <w:marBottom w:val="0"/>
          <w:divBdr>
            <w:top w:val="none" w:sz="0" w:space="0" w:color="auto"/>
            <w:left w:val="none" w:sz="0" w:space="0" w:color="auto"/>
            <w:bottom w:val="none" w:sz="0" w:space="0" w:color="auto"/>
            <w:right w:val="none" w:sz="0" w:space="0" w:color="auto"/>
          </w:divBdr>
        </w:div>
        <w:div w:id="1695955757">
          <w:marLeft w:val="446"/>
          <w:marRight w:val="0"/>
          <w:marTop w:val="0"/>
          <w:marBottom w:val="0"/>
          <w:divBdr>
            <w:top w:val="none" w:sz="0" w:space="0" w:color="auto"/>
            <w:left w:val="none" w:sz="0" w:space="0" w:color="auto"/>
            <w:bottom w:val="none" w:sz="0" w:space="0" w:color="auto"/>
            <w:right w:val="none" w:sz="0" w:space="0" w:color="auto"/>
          </w:divBdr>
        </w:div>
        <w:div w:id="1839419988">
          <w:marLeft w:val="446"/>
          <w:marRight w:val="0"/>
          <w:marTop w:val="0"/>
          <w:marBottom w:val="0"/>
          <w:divBdr>
            <w:top w:val="none" w:sz="0" w:space="0" w:color="auto"/>
            <w:left w:val="none" w:sz="0" w:space="0" w:color="auto"/>
            <w:bottom w:val="none" w:sz="0" w:space="0" w:color="auto"/>
            <w:right w:val="none" w:sz="0" w:space="0" w:color="auto"/>
          </w:divBdr>
        </w:div>
        <w:div w:id="2001226754">
          <w:marLeft w:val="446"/>
          <w:marRight w:val="0"/>
          <w:marTop w:val="0"/>
          <w:marBottom w:val="0"/>
          <w:divBdr>
            <w:top w:val="none" w:sz="0" w:space="0" w:color="auto"/>
            <w:left w:val="none" w:sz="0" w:space="0" w:color="auto"/>
            <w:bottom w:val="none" w:sz="0" w:space="0" w:color="auto"/>
            <w:right w:val="none" w:sz="0" w:space="0" w:color="auto"/>
          </w:divBdr>
        </w:div>
      </w:divsChild>
    </w:div>
    <w:div w:id="1413431447">
      <w:bodyDiv w:val="1"/>
      <w:marLeft w:val="0"/>
      <w:marRight w:val="0"/>
      <w:marTop w:val="0"/>
      <w:marBottom w:val="0"/>
      <w:divBdr>
        <w:top w:val="none" w:sz="0" w:space="0" w:color="auto"/>
        <w:left w:val="none" w:sz="0" w:space="0" w:color="auto"/>
        <w:bottom w:val="none" w:sz="0" w:space="0" w:color="auto"/>
        <w:right w:val="none" w:sz="0" w:space="0" w:color="auto"/>
      </w:divBdr>
      <w:divsChild>
        <w:div w:id="23754784">
          <w:marLeft w:val="720"/>
          <w:marRight w:val="0"/>
          <w:marTop w:val="200"/>
          <w:marBottom w:val="0"/>
          <w:divBdr>
            <w:top w:val="none" w:sz="0" w:space="0" w:color="auto"/>
            <w:left w:val="none" w:sz="0" w:space="0" w:color="auto"/>
            <w:bottom w:val="none" w:sz="0" w:space="0" w:color="auto"/>
            <w:right w:val="none" w:sz="0" w:space="0" w:color="auto"/>
          </w:divBdr>
        </w:div>
        <w:div w:id="270167186">
          <w:marLeft w:val="720"/>
          <w:marRight w:val="0"/>
          <w:marTop w:val="200"/>
          <w:marBottom w:val="0"/>
          <w:divBdr>
            <w:top w:val="none" w:sz="0" w:space="0" w:color="auto"/>
            <w:left w:val="none" w:sz="0" w:space="0" w:color="auto"/>
            <w:bottom w:val="none" w:sz="0" w:space="0" w:color="auto"/>
            <w:right w:val="none" w:sz="0" w:space="0" w:color="auto"/>
          </w:divBdr>
        </w:div>
        <w:div w:id="415322548">
          <w:marLeft w:val="720"/>
          <w:marRight w:val="0"/>
          <w:marTop w:val="200"/>
          <w:marBottom w:val="0"/>
          <w:divBdr>
            <w:top w:val="none" w:sz="0" w:space="0" w:color="auto"/>
            <w:left w:val="none" w:sz="0" w:space="0" w:color="auto"/>
            <w:bottom w:val="none" w:sz="0" w:space="0" w:color="auto"/>
            <w:right w:val="none" w:sz="0" w:space="0" w:color="auto"/>
          </w:divBdr>
        </w:div>
        <w:div w:id="915013805">
          <w:marLeft w:val="720"/>
          <w:marRight w:val="0"/>
          <w:marTop w:val="200"/>
          <w:marBottom w:val="0"/>
          <w:divBdr>
            <w:top w:val="none" w:sz="0" w:space="0" w:color="auto"/>
            <w:left w:val="none" w:sz="0" w:space="0" w:color="auto"/>
            <w:bottom w:val="none" w:sz="0" w:space="0" w:color="auto"/>
            <w:right w:val="none" w:sz="0" w:space="0" w:color="auto"/>
          </w:divBdr>
        </w:div>
        <w:div w:id="1344284764">
          <w:marLeft w:val="720"/>
          <w:marRight w:val="0"/>
          <w:marTop w:val="200"/>
          <w:marBottom w:val="0"/>
          <w:divBdr>
            <w:top w:val="none" w:sz="0" w:space="0" w:color="auto"/>
            <w:left w:val="none" w:sz="0" w:space="0" w:color="auto"/>
            <w:bottom w:val="none" w:sz="0" w:space="0" w:color="auto"/>
            <w:right w:val="none" w:sz="0" w:space="0" w:color="auto"/>
          </w:divBdr>
        </w:div>
        <w:div w:id="1541167914">
          <w:marLeft w:val="720"/>
          <w:marRight w:val="0"/>
          <w:marTop w:val="200"/>
          <w:marBottom w:val="0"/>
          <w:divBdr>
            <w:top w:val="none" w:sz="0" w:space="0" w:color="auto"/>
            <w:left w:val="none" w:sz="0" w:space="0" w:color="auto"/>
            <w:bottom w:val="none" w:sz="0" w:space="0" w:color="auto"/>
            <w:right w:val="none" w:sz="0" w:space="0" w:color="auto"/>
          </w:divBdr>
        </w:div>
        <w:div w:id="1860045670">
          <w:marLeft w:val="1080"/>
          <w:marRight w:val="0"/>
          <w:marTop w:val="100"/>
          <w:marBottom w:val="0"/>
          <w:divBdr>
            <w:top w:val="none" w:sz="0" w:space="0" w:color="auto"/>
            <w:left w:val="none" w:sz="0" w:space="0" w:color="auto"/>
            <w:bottom w:val="none" w:sz="0" w:space="0" w:color="auto"/>
            <w:right w:val="none" w:sz="0" w:space="0" w:color="auto"/>
          </w:divBdr>
        </w:div>
      </w:divsChild>
    </w:div>
    <w:div w:id="1432509614">
      <w:bodyDiv w:val="1"/>
      <w:marLeft w:val="0"/>
      <w:marRight w:val="0"/>
      <w:marTop w:val="0"/>
      <w:marBottom w:val="0"/>
      <w:divBdr>
        <w:top w:val="none" w:sz="0" w:space="0" w:color="auto"/>
        <w:left w:val="none" w:sz="0" w:space="0" w:color="auto"/>
        <w:bottom w:val="none" w:sz="0" w:space="0" w:color="auto"/>
        <w:right w:val="none" w:sz="0" w:space="0" w:color="auto"/>
      </w:divBdr>
    </w:div>
    <w:div w:id="1500777380">
      <w:bodyDiv w:val="1"/>
      <w:marLeft w:val="0"/>
      <w:marRight w:val="0"/>
      <w:marTop w:val="0"/>
      <w:marBottom w:val="0"/>
      <w:divBdr>
        <w:top w:val="none" w:sz="0" w:space="0" w:color="auto"/>
        <w:left w:val="none" w:sz="0" w:space="0" w:color="auto"/>
        <w:bottom w:val="none" w:sz="0" w:space="0" w:color="auto"/>
        <w:right w:val="none" w:sz="0" w:space="0" w:color="auto"/>
      </w:divBdr>
    </w:div>
    <w:div w:id="1530530616">
      <w:bodyDiv w:val="1"/>
      <w:marLeft w:val="0"/>
      <w:marRight w:val="0"/>
      <w:marTop w:val="0"/>
      <w:marBottom w:val="0"/>
      <w:divBdr>
        <w:top w:val="none" w:sz="0" w:space="0" w:color="auto"/>
        <w:left w:val="none" w:sz="0" w:space="0" w:color="auto"/>
        <w:bottom w:val="none" w:sz="0" w:space="0" w:color="auto"/>
        <w:right w:val="none" w:sz="0" w:space="0" w:color="auto"/>
      </w:divBdr>
    </w:div>
    <w:div w:id="1547177477">
      <w:bodyDiv w:val="1"/>
      <w:marLeft w:val="0"/>
      <w:marRight w:val="0"/>
      <w:marTop w:val="0"/>
      <w:marBottom w:val="0"/>
      <w:divBdr>
        <w:top w:val="none" w:sz="0" w:space="0" w:color="auto"/>
        <w:left w:val="none" w:sz="0" w:space="0" w:color="auto"/>
        <w:bottom w:val="none" w:sz="0" w:space="0" w:color="auto"/>
        <w:right w:val="none" w:sz="0" w:space="0" w:color="auto"/>
      </w:divBdr>
    </w:div>
    <w:div w:id="1550341625">
      <w:bodyDiv w:val="1"/>
      <w:marLeft w:val="0"/>
      <w:marRight w:val="0"/>
      <w:marTop w:val="0"/>
      <w:marBottom w:val="0"/>
      <w:divBdr>
        <w:top w:val="none" w:sz="0" w:space="0" w:color="auto"/>
        <w:left w:val="none" w:sz="0" w:space="0" w:color="auto"/>
        <w:bottom w:val="none" w:sz="0" w:space="0" w:color="auto"/>
        <w:right w:val="none" w:sz="0" w:space="0" w:color="auto"/>
      </w:divBdr>
      <w:divsChild>
        <w:div w:id="655425655">
          <w:marLeft w:val="1080"/>
          <w:marRight w:val="0"/>
          <w:marTop w:val="100"/>
          <w:marBottom w:val="0"/>
          <w:divBdr>
            <w:top w:val="none" w:sz="0" w:space="0" w:color="auto"/>
            <w:left w:val="none" w:sz="0" w:space="0" w:color="auto"/>
            <w:bottom w:val="none" w:sz="0" w:space="0" w:color="auto"/>
            <w:right w:val="none" w:sz="0" w:space="0" w:color="auto"/>
          </w:divBdr>
        </w:div>
        <w:div w:id="673217543">
          <w:marLeft w:val="1080"/>
          <w:marRight w:val="0"/>
          <w:marTop w:val="100"/>
          <w:marBottom w:val="0"/>
          <w:divBdr>
            <w:top w:val="none" w:sz="0" w:space="0" w:color="auto"/>
            <w:left w:val="none" w:sz="0" w:space="0" w:color="auto"/>
            <w:bottom w:val="none" w:sz="0" w:space="0" w:color="auto"/>
            <w:right w:val="none" w:sz="0" w:space="0" w:color="auto"/>
          </w:divBdr>
        </w:div>
        <w:div w:id="766538970">
          <w:marLeft w:val="720"/>
          <w:marRight w:val="0"/>
          <w:marTop w:val="200"/>
          <w:marBottom w:val="0"/>
          <w:divBdr>
            <w:top w:val="none" w:sz="0" w:space="0" w:color="auto"/>
            <w:left w:val="none" w:sz="0" w:space="0" w:color="auto"/>
            <w:bottom w:val="none" w:sz="0" w:space="0" w:color="auto"/>
            <w:right w:val="none" w:sz="0" w:space="0" w:color="auto"/>
          </w:divBdr>
        </w:div>
        <w:div w:id="769854344">
          <w:marLeft w:val="1800"/>
          <w:marRight w:val="0"/>
          <w:marTop w:val="100"/>
          <w:marBottom w:val="0"/>
          <w:divBdr>
            <w:top w:val="none" w:sz="0" w:space="0" w:color="auto"/>
            <w:left w:val="none" w:sz="0" w:space="0" w:color="auto"/>
            <w:bottom w:val="none" w:sz="0" w:space="0" w:color="auto"/>
            <w:right w:val="none" w:sz="0" w:space="0" w:color="auto"/>
          </w:divBdr>
        </w:div>
        <w:div w:id="848715768">
          <w:marLeft w:val="1080"/>
          <w:marRight w:val="0"/>
          <w:marTop w:val="100"/>
          <w:marBottom w:val="0"/>
          <w:divBdr>
            <w:top w:val="none" w:sz="0" w:space="0" w:color="auto"/>
            <w:left w:val="none" w:sz="0" w:space="0" w:color="auto"/>
            <w:bottom w:val="none" w:sz="0" w:space="0" w:color="auto"/>
            <w:right w:val="none" w:sz="0" w:space="0" w:color="auto"/>
          </w:divBdr>
        </w:div>
        <w:div w:id="1071848353">
          <w:marLeft w:val="1080"/>
          <w:marRight w:val="0"/>
          <w:marTop w:val="100"/>
          <w:marBottom w:val="0"/>
          <w:divBdr>
            <w:top w:val="none" w:sz="0" w:space="0" w:color="auto"/>
            <w:left w:val="none" w:sz="0" w:space="0" w:color="auto"/>
            <w:bottom w:val="none" w:sz="0" w:space="0" w:color="auto"/>
            <w:right w:val="none" w:sz="0" w:space="0" w:color="auto"/>
          </w:divBdr>
        </w:div>
        <w:div w:id="1225681515">
          <w:marLeft w:val="720"/>
          <w:marRight w:val="0"/>
          <w:marTop w:val="200"/>
          <w:marBottom w:val="0"/>
          <w:divBdr>
            <w:top w:val="none" w:sz="0" w:space="0" w:color="auto"/>
            <w:left w:val="none" w:sz="0" w:space="0" w:color="auto"/>
            <w:bottom w:val="none" w:sz="0" w:space="0" w:color="auto"/>
            <w:right w:val="none" w:sz="0" w:space="0" w:color="auto"/>
          </w:divBdr>
        </w:div>
        <w:div w:id="1333029945">
          <w:marLeft w:val="1080"/>
          <w:marRight w:val="0"/>
          <w:marTop w:val="100"/>
          <w:marBottom w:val="0"/>
          <w:divBdr>
            <w:top w:val="none" w:sz="0" w:space="0" w:color="auto"/>
            <w:left w:val="none" w:sz="0" w:space="0" w:color="auto"/>
            <w:bottom w:val="none" w:sz="0" w:space="0" w:color="auto"/>
            <w:right w:val="none" w:sz="0" w:space="0" w:color="auto"/>
          </w:divBdr>
        </w:div>
        <w:div w:id="1384326801">
          <w:marLeft w:val="1800"/>
          <w:marRight w:val="0"/>
          <w:marTop w:val="100"/>
          <w:marBottom w:val="0"/>
          <w:divBdr>
            <w:top w:val="none" w:sz="0" w:space="0" w:color="auto"/>
            <w:left w:val="none" w:sz="0" w:space="0" w:color="auto"/>
            <w:bottom w:val="none" w:sz="0" w:space="0" w:color="auto"/>
            <w:right w:val="none" w:sz="0" w:space="0" w:color="auto"/>
          </w:divBdr>
        </w:div>
        <w:div w:id="1450509441">
          <w:marLeft w:val="720"/>
          <w:marRight w:val="0"/>
          <w:marTop w:val="200"/>
          <w:marBottom w:val="0"/>
          <w:divBdr>
            <w:top w:val="none" w:sz="0" w:space="0" w:color="auto"/>
            <w:left w:val="none" w:sz="0" w:space="0" w:color="auto"/>
            <w:bottom w:val="none" w:sz="0" w:space="0" w:color="auto"/>
            <w:right w:val="none" w:sz="0" w:space="0" w:color="auto"/>
          </w:divBdr>
        </w:div>
        <w:div w:id="1708749484">
          <w:marLeft w:val="1080"/>
          <w:marRight w:val="0"/>
          <w:marTop w:val="100"/>
          <w:marBottom w:val="0"/>
          <w:divBdr>
            <w:top w:val="none" w:sz="0" w:space="0" w:color="auto"/>
            <w:left w:val="none" w:sz="0" w:space="0" w:color="auto"/>
            <w:bottom w:val="none" w:sz="0" w:space="0" w:color="auto"/>
            <w:right w:val="none" w:sz="0" w:space="0" w:color="auto"/>
          </w:divBdr>
        </w:div>
      </w:divsChild>
    </w:div>
    <w:div w:id="1650012754">
      <w:bodyDiv w:val="1"/>
      <w:marLeft w:val="0"/>
      <w:marRight w:val="0"/>
      <w:marTop w:val="0"/>
      <w:marBottom w:val="0"/>
      <w:divBdr>
        <w:top w:val="none" w:sz="0" w:space="0" w:color="auto"/>
        <w:left w:val="none" w:sz="0" w:space="0" w:color="auto"/>
        <w:bottom w:val="none" w:sz="0" w:space="0" w:color="auto"/>
        <w:right w:val="none" w:sz="0" w:space="0" w:color="auto"/>
      </w:divBdr>
    </w:div>
    <w:div w:id="1772774342">
      <w:bodyDiv w:val="1"/>
      <w:marLeft w:val="0"/>
      <w:marRight w:val="0"/>
      <w:marTop w:val="0"/>
      <w:marBottom w:val="0"/>
      <w:divBdr>
        <w:top w:val="none" w:sz="0" w:space="0" w:color="auto"/>
        <w:left w:val="none" w:sz="0" w:space="0" w:color="auto"/>
        <w:bottom w:val="none" w:sz="0" w:space="0" w:color="auto"/>
        <w:right w:val="none" w:sz="0" w:space="0" w:color="auto"/>
      </w:divBdr>
    </w:div>
    <w:div w:id="1902981150">
      <w:bodyDiv w:val="1"/>
      <w:marLeft w:val="0"/>
      <w:marRight w:val="0"/>
      <w:marTop w:val="0"/>
      <w:marBottom w:val="0"/>
      <w:divBdr>
        <w:top w:val="none" w:sz="0" w:space="0" w:color="auto"/>
        <w:left w:val="none" w:sz="0" w:space="0" w:color="auto"/>
        <w:bottom w:val="none" w:sz="0" w:space="0" w:color="auto"/>
        <w:right w:val="none" w:sz="0" w:space="0" w:color="auto"/>
      </w:divBdr>
      <w:divsChild>
        <w:div w:id="102579257">
          <w:marLeft w:val="446"/>
          <w:marRight w:val="0"/>
          <w:marTop w:val="0"/>
          <w:marBottom w:val="0"/>
          <w:divBdr>
            <w:top w:val="none" w:sz="0" w:space="0" w:color="auto"/>
            <w:left w:val="none" w:sz="0" w:space="0" w:color="auto"/>
            <w:bottom w:val="none" w:sz="0" w:space="0" w:color="auto"/>
            <w:right w:val="none" w:sz="0" w:space="0" w:color="auto"/>
          </w:divBdr>
        </w:div>
        <w:div w:id="1401832216">
          <w:marLeft w:val="446"/>
          <w:marRight w:val="0"/>
          <w:marTop w:val="0"/>
          <w:marBottom w:val="0"/>
          <w:divBdr>
            <w:top w:val="none" w:sz="0" w:space="0" w:color="auto"/>
            <w:left w:val="none" w:sz="0" w:space="0" w:color="auto"/>
            <w:bottom w:val="none" w:sz="0" w:space="0" w:color="auto"/>
            <w:right w:val="none" w:sz="0" w:space="0" w:color="auto"/>
          </w:divBdr>
        </w:div>
        <w:div w:id="1903826715">
          <w:marLeft w:val="446"/>
          <w:marRight w:val="0"/>
          <w:marTop w:val="0"/>
          <w:marBottom w:val="0"/>
          <w:divBdr>
            <w:top w:val="none" w:sz="0" w:space="0" w:color="auto"/>
            <w:left w:val="none" w:sz="0" w:space="0" w:color="auto"/>
            <w:bottom w:val="none" w:sz="0" w:space="0" w:color="auto"/>
            <w:right w:val="none" w:sz="0" w:space="0" w:color="auto"/>
          </w:divBdr>
        </w:div>
        <w:div w:id="1928613468">
          <w:marLeft w:val="446"/>
          <w:marRight w:val="0"/>
          <w:marTop w:val="0"/>
          <w:marBottom w:val="0"/>
          <w:divBdr>
            <w:top w:val="none" w:sz="0" w:space="0" w:color="auto"/>
            <w:left w:val="none" w:sz="0" w:space="0" w:color="auto"/>
            <w:bottom w:val="none" w:sz="0" w:space="0" w:color="auto"/>
            <w:right w:val="none" w:sz="0" w:space="0" w:color="auto"/>
          </w:divBdr>
        </w:div>
      </w:divsChild>
    </w:div>
    <w:div w:id="1966807544">
      <w:bodyDiv w:val="1"/>
      <w:marLeft w:val="0"/>
      <w:marRight w:val="0"/>
      <w:marTop w:val="0"/>
      <w:marBottom w:val="0"/>
      <w:divBdr>
        <w:top w:val="none" w:sz="0" w:space="0" w:color="auto"/>
        <w:left w:val="none" w:sz="0" w:space="0" w:color="auto"/>
        <w:bottom w:val="none" w:sz="0" w:space="0" w:color="auto"/>
        <w:right w:val="none" w:sz="0" w:space="0" w:color="auto"/>
      </w:divBdr>
    </w:div>
    <w:div w:id="2006394582">
      <w:bodyDiv w:val="1"/>
      <w:marLeft w:val="0"/>
      <w:marRight w:val="0"/>
      <w:marTop w:val="0"/>
      <w:marBottom w:val="0"/>
      <w:divBdr>
        <w:top w:val="none" w:sz="0" w:space="0" w:color="auto"/>
        <w:left w:val="none" w:sz="0" w:space="0" w:color="auto"/>
        <w:bottom w:val="none" w:sz="0" w:space="0" w:color="auto"/>
        <w:right w:val="none" w:sz="0" w:space="0" w:color="auto"/>
      </w:divBdr>
    </w:div>
    <w:div w:id="2013071935">
      <w:bodyDiv w:val="1"/>
      <w:marLeft w:val="0"/>
      <w:marRight w:val="0"/>
      <w:marTop w:val="0"/>
      <w:marBottom w:val="0"/>
      <w:divBdr>
        <w:top w:val="none" w:sz="0" w:space="0" w:color="auto"/>
        <w:left w:val="none" w:sz="0" w:space="0" w:color="auto"/>
        <w:bottom w:val="none" w:sz="0" w:space="0" w:color="auto"/>
        <w:right w:val="none" w:sz="0" w:space="0" w:color="auto"/>
      </w:divBdr>
    </w:div>
    <w:div w:id="2062097870">
      <w:bodyDiv w:val="1"/>
      <w:marLeft w:val="0"/>
      <w:marRight w:val="0"/>
      <w:marTop w:val="0"/>
      <w:marBottom w:val="0"/>
      <w:divBdr>
        <w:top w:val="none" w:sz="0" w:space="0" w:color="auto"/>
        <w:left w:val="none" w:sz="0" w:space="0" w:color="auto"/>
        <w:bottom w:val="none" w:sz="0" w:space="0" w:color="auto"/>
        <w:right w:val="none" w:sz="0" w:space="0" w:color="auto"/>
      </w:divBdr>
    </w:div>
    <w:div w:id="2114350887">
      <w:bodyDiv w:val="1"/>
      <w:marLeft w:val="0"/>
      <w:marRight w:val="0"/>
      <w:marTop w:val="0"/>
      <w:marBottom w:val="0"/>
      <w:divBdr>
        <w:top w:val="none" w:sz="0" w:space="0" w:color="auto"/>
        <w:left w:val="none" w:sz="0" w:space="0" w:color="auto"/>
        <w:bottom w:val="none" w:sz="0" w:space="0" w:color="auto"/>
        <w:right w:val="none" w:sz="0" w:space="0" w:color="auto"/>
      </w:divBdr>
    </w:div>
    <w:div w:id="213439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7.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microsoft.com/office/2011/relationships/commentsExtended" Target="commentsExtended.xml"/><Relationship Id="rId58" Type="http://schemas.openxmlformats.org/officeDocument/2006/relationships/image" Target="media/image42.jpeg"/><Relationship Id="rId66" Type="http://schemas.openxmlformats.org/officeDocument/2006/relationships/hyperlink" Target="https://www.societyofrobots.com/actuators_dcmotors.shtml" TargetMode="Externa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jpeg"/><Relationship Id="rId54" Type="http://schemas.microsoft.com/office/2016/09/relationships/commentsIds" Target="commentsIds.xm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comments" Target="comments.xml"/><Relationship Id="rId60" Type="http://schemas.openxmlformats.org/officeDocument/2006/relationships/image" Target="media/image44.png"/><Relationship Id="rId65" Type="http://schemas.openxmlformats.org/officeDocument/2006/relationships/hyperlink" Target="https://compass.astm.org/document/?contentcode=ASTM%7CE2566-17A%7Cen-U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microsoft.com/office/2018/08/relationships/commentsExtensible" Target="commentsExtensible.xml"/></Relationships>
</file>

<file path=word/theme/theme1.xml><?xml version="1.0" encoding="utf-8"?>
<a:theme xmlns:a="http://schemas.openxmlformats.org/drawingml/2006/main" name="Office Theme">
  <a:themeElements>
    <a:clrScheme name="Vanderlande">
      <a:dk1>
        <a:srgbClr val="000000"/>
      </a:dk1>
      <a:lt1>
        <a:srgbClr val="FFFFFF"/>
      </a:lt1>
      <a:dk2>
        <a:srgbClr val="44546A"/>
      </a:dk2>
      <a:lt2>
        <a:srgbClr val="E7E6E6"/>
      </a:lt2>
      <a:accent1>
        <a:srgbClr val="EF7A10"/>
      </a:accent1>
      <a:accent2>
        <a:srgbClr val="5686B0"/>
      </a:accent2>
      <a:accent3>
        <a:srgbClr val="E9E9E9"/>
      </a:accent3>
      <a:accent4>
        <a:srgbClr val="F16421"/>
      </a:accent4>
      <a:accent5>
        <a:srgbClr val="6CACCC"/>
      </a:accent5>
      <a:accent6>
        <a:srgbClr val="2A4995"/>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92697825A9BD546B48FEAFB34011559" ma:contentTypeVersion="10" ma:contentTypeDescription="Create a new document." ma:contentTypeScope="" ma:versionID="06da9b3085f72e40f621ffa64bb9c52c">
  <xsd:schema xmlns:xsd="http://www.w3.org/2001/XMLSchema" xmlns:xs="http://www.w3.org/2001/XMLSchema" xmlns:p="http://schemas.microsoft.com/office/2006/metadata/properties" xmlns:ns2="8ff6022a-4727-4ecb-a5d2-4a73bce8309f" targetNamespace="http://schemas.microsoft.com/office/2006/metadata/properties" ma:root="true" ma:fieldsID="3d5a9eb73d887063806e8492dae92745" ns2:_="">
    <xsd:import namespace="8ff6022a-4727-4ecb-a5d2-4a73bce8309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f6022a-4727-4ecb-a5d2-4a73bce83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E22C63-7789-46F8-B1C9-38599FC0CE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f6022a-4727-4ecb-a5d2-4a73bce830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6CE3F00-797D-294B-9221-BB5A45A64F44}">
  <ds:schemaRefs>
    <ds:schemaRef ds:uri="http://schemas.openxmlformats.org/officeDocument/2006/bibliography"/>
  </ds:schemaRefs>
</ds:datastoreItem>
</file>

<file path=customXml/itemProps3.xml><?xml version="1.0" encoding="utf-8"?>
<ds:datastoreItem xmlns:ds="http://schemas.openxmlformats.org/officeDocument/2006/customXml" ds:itemID="{6BA345EF-64A2-4945-8F15-6F61FCB71E4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93A656-EA6F-43DF-A3BB-1BAD97CD25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37</Pages>
  <Words>8944</Words>
  <Characters>50088</Characters>
  <Application>Microsoft Office Word</Application>
  <DocSecurity>0</DocSecurity>
  <Lines>1192</Lines>
  <Paragraphs>513</Paragraphs>
  <ScaleCrop>false</ScaleCrop>
  <Company/>
  <LinksUpToDate>false</LinksUpToDate>
  <CharactersWithSpaces>58519</CharactersWithSpaces>
  <SharedDoc>false</SharedDoc>
  <HLinks>
    <vt:vector size="114" baseType="variant">
      <vt:variant>
        <vt:i4>7012379</vt:i4>
      </vt:variant>
      <vt:variant>
        <vt:i4>180</vt:i4>
      </vt:variant>
      <vt:variant>
        <vt:i4>0</vt:i4>
      </vt:variant>
      <vt:variant>
        <vt:i4>5</vt:i4>
      </vt:variant>
      <vt:variant>
        <vt:lpwstr>https://www.societyofrobots.com/actuators_dcmotors.shtml</vt:lpwstr>
      </vt:variant>
      <vt:variant>
        <vt:lpwstr/>
      </vt:variant>
      <vt:variant>
        <vt:i4>6815777</vt:i4>
      </vt:variant>
      <vt:variant>
        <vt:i4>177</vt:i4>
      </vt:variant>
      <vt:variant>
        <vt:i4>0</vt:i4>
      </vt:variant>
      <vt:variant>
        <vt:i4>5</vt:i4>
      </vt:variant>
      <vt:variant>
        <vt:lpwstr>https://compass.astm.org/document/?contentcode=ASTM%7CE2566-17A%7Cen-US</vt:lpwstr>
      </vt:variant>
      <vt:variant>
        <vt:lpwstr/>
      </vt:variant>
      <vt:variant>
        <vt:i4>1572926</vt:i4>
      </vt:variant>
      <vt:variant>
        <vt:i4>98</vt:i4>
      </vt:variant>
      <vt:variant>
        <vt:i4>0</vt:i4>
      </vt:variant>
      <vt:variant>
        <vt:i4>5</vt:i4>
      </vt:variant>
      <vt:variant>
        <vt:lpwstr/>
      </vt:variant>
      <vt:variant>
        <vt:lpwstr>_Toc86227239</vt:lpwstr>
      </vt:variant>
      <vt:variant>
        <vt:i4>1638462</vt:i4>
      </vt:variant>
      <vt:variant>
        <vt:i4>92</vt:i4>
      </vt:variant>
      <vt:variant>
        <vt:i4>0</vt:i4>
      </vt:variant>
      <vt:variant>
        <vt:i4>5</vt:i4>
      </vt:variant>
      <vt:variant>
        <vt:lpwstr/>
      </vt:variant>
      <vt:variant>
        <vt:lpwstr>_Toc86227238</vt:lpwstr>
      </vt:variant>
      <vt:variant>
        <vt:i4>1441854</vt:i4>
      </vt:variant>
      <vt:variant>
        <vt:i4>86</vt:i4>
      </vt:variant>
      <vt:variant>
        <vt:i4>0</vt:i4>
      </vt:variant>
      <vt:variant>
        <vt:i4>5</vt:i4>
      </vt:variant>
      <vt:variant>
        <vt:lpwstr/>
      </vt:variant>
      <vt:variant>
        <vt:lpwstr>_Toc86227237</vt:lpwstr>
      </vt:variant>
      <vt:variant>
        <vt:i4>1507390</vt:i4>
      </vt:variant>
      <vt:variant>
        <vt:i4>80</vt:i4>
      </vt:variant>
      <vt:variant>
        <vt:i4>0</vt:i4>
      </vt:variant>
      <vt:variant>
        <vt:i4>5</vt:i4>
      </vt:variant>
      <vt:variant>
        <vt:lpwstr/>
      </vt:variant>
      <vt:variant>
        <vt:lpwstr>_Toc86227236</vt:lpwstr>
      </vt:variant>
      <vt:variant>
        <vt:i4>1310782</vt:i4>
      </vt:variant>
      <vt:variant>
        <vt:i4>74</vt:i4>
      </vt:variant>
      <vt:variant>
        <vt:i4>0</vt:i4>
      </vt:variant>
      <vt:variant>
        <vt:i4>5</vt:i4>
      </vt:variant>
      <vt:variant>
        <vt:lpwstr/>
      </vt:variant>
      <vt:variant>
        <vt:lpwstr>_Toc86227235</vt:lpwstr>
      </vt:variant>
      <vt:variant>
        <vt:i4>1376318</vt:i4>
      </vt:variant>
      <vt:variant>
        <vt:i4>68</vt:i4>
      </vt:variant>
      <vt:variant>
        <vt:i4>0</vt:i4>
      </vt:variant>
      <vt:variant>
        <vt:i4>5</vt:i4>
      </vt:variant>
      <vt:variant>
        <vt:lpwstr/>
      </vt:variant>
      <vt:variant>
        <vt:lpwstr>_Toc86227234</vt:lpwstr>
      </vt:variant>
      <vt:variant>
        <vt:i4>1179710</vt:i4>
      </vt:variant>
      <vt:variant>
        <vt:i4>62</vt:i4>
      </vt:variant>
      <vt:variant>
        <vt:i4>0</vt:i4>
      </vt:variant>
      <vt:variant>
        <vt:i4>5</vt:i4>
      </vt:variant>
      <vt:variant>
        <vt:lpwstr/>
      </vt:variant>
      <vt:variant>
        <vt:lpwstr>_Toc86227233</vt:lpwstr>
      </vt:variant>
      <vt:variant>
        <vt:i4>1245246</vt:i4>
      </vt:variant>
      <vt:variant>
        <vt:i4>56</vt:i4>
      </vt:variant>
      <vt:variant>
        <vt:i4>0</vt:i4>
      </vt:variant>
      <vt:variant>
        <vt:i4>5</vt:i4>
      </vt:variant>
      <vt:variant>
        <vt:lpwstr/>
      </vt:variant>
      <vt:variant>
        <vt:lpwstr>_Toc86227232</vt:lpwstr>
      </vt:variant>
      <vt:variant>
        <vt:i4>1048638</vt:i4>
      </vt:variant>
      <vt:variant>
        <vt:i4>50</vt:i4>
      </vt:variant>
      <vt:variant>
        <vt:i4>0</vt:i4>
      </vt:variant>
      <vt:variant>
        <vt:i4>5</vt:i4>
      </vt:variant>
      <vt:variant>
        <vt:lpwstr/>
      </vt:variant>
      <vt:variant>
        <vt:lpwstr>_Toc86227231</vt:lpwstr>
      </vt:variant>
      <vt:variant>
        <vt:i4>1114174</vt:i4>
      </vt:variant>
      <vt:variant>
        <vt:i4>44</vt:i4>
      </vt:variant>
      <vt:variant>
        <vt:i4>0</vt:i4>
      </vt:variant>
      <vt:variant>
        <vt:i4>5</vt:i4>
      </vt:variant>
      <vt:variant>
        <vt:lpwstr/>
      </vt:variant>
      <vt:variant>
        <vt:lpwstr>_Toc86227230</vt:lpwstr>
      </vt:variant>
      <vt:variant>
        <vt:i4>1572927</vt:i4>
      </vt:variant>
      <vt:variant>
        <vt:i4>38</vt:i4>
      </vt:variant>
      <vt:variant>
        <vt:i4>0</vt:i4>
      </vt:variant>
      <vt:variant>
        <vt:i4>5</vt:i4>
      </vt:variant>
      <vt:variant>
        <vt:lpwstr/>
      </vt:variant>
      <vt:variant>
        <vt:lpwstr>_Toc86227229</vt:lpwstr>
      </vt:variant>
      <vt:variant>
        <vt:i4>1638463</vt:i4>
      </vt:variant>
      <vt:variant>
        <vt:i4>32</vt:i4>
      </vt:variant>
      <vt:variant>
        <vt:i4>0</vt:i4>
      </vt:variant>
      <vt:variant>
        <vt:i4>5</vt:i4>
      </vt:variant>
      <vt:variant>
        <vt:lpwstr/>
      </vt:variant>
      <vt:variant>
        <vt:lpwstr>_Toc86227228</vt:lpwstr>
      </vt:variant>
      <vt:variant>
        <vt:i4>1441855</vt:i4>
      </vt:variant>
      <vt:variant>
        <vt:i4>26</vt:i4>
      </vt:variant>
      <vt:variant>
        <vt:i4>0</vt:i4>
      </vt:variant>
      <vt:variant>
        <vt:i4>5</vt:i4>
      </vt:variant>
      <vt:variant>
        <vt:lpwstr/>
      </vt:variant>
      <vt:variant>
        <vt:lpwstr>_Toc86227227</vt:lpwstr>
      </vt:variant>
      <vt:variant>
        <vt:i4>1507391</vt:i4>
      </vt:variant>
      <vt:variant>
        <vt:i4>20</vt:i4>
      </vt:variant>
      <vt:variant>
        <vt:i4>0</vt:i4>
      </vt:variant>
      <vt:variant>
        <vt:i4>5</vt:i4>
      </vt:variant>
      <vt:variant>
        <vt:lpwstr/>
      </vt:variant>
      <vt:variant>
        <vt:lpwstr>_Toc86227226</vt:lpwstr>
      </vt:variant>
      <vt:variant>
        <vt:i4>1310783</vt:i4>
      </vt:variant>
      <vt:variant>
        <vt:i4>14</vt:i4>
      </vt:variant>
      <vt:variant>
        <vt:i4>0</vt:i4>
      </vt:variant>
      <vt:variant>
        <vt:i4>5</vt:i4>
      </vt:variant>
      <vt:variant>
        <vt:lpwstr/>
      </vt:variant>
      <vt:variant>
        <vt:lpwstr>_Toc86227225</vt:lpwstr>
      </vt:variant>
      <vt:variant>
        <vt:i4>1376319</vt:i4>
      </vt:variant>
      <vt:variant>
        <vt:i4>8</vt:i4>
      </vt:variant>
      <vt:variant>
        <vt:i4>0</vt:i4>
      </vt:variant>
      <vt:variant>
        <vt:i4>5</vt:i4>
      </vt:variant>
      <vt:variant>
        <vt:lpwstr/>
      </vt:variant>
      <vt:variant>
        <vt:lpwstr>_Toc86227224</vt:lpwstr>
      </vt:variant>
      <vt:variant>
        <vt:i4>1179711</vt:i4>
      </vt:variant>
      <vt:variant>
        <vt:i4>2</vt:i4>
      </vt:variant>
      <vt:variant>
        <vt:i4>0</vt:i4>
      </vt:variant>
      <vt:variant>
        <vt:i4>5</vt:i4>
      </vt:variant>
      <vt:variant>
        <vt:lpwstr/>
      </vt:variant>
      <vt:variant>
        <vt:lpwstr>_Toc86227223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Truono</dc:creator>
  <cp:keywords/>
  <dc:description/>
  <cp:lastModifiedBy>Present, Hunter B</cp:lastModifiedBy>
  <cp:revision>1203</cp:revision>
  <cp:lastPrinted>2021-09-27T13:03:00Z</cp:lastPrinted>
  <dcterms:created xsi:type="dcterms:W3CDTF">2021-09-21T00:21:00Z</dcterms:created>
  <dcterms:modified xsi:type="dcterms:W3CDTF">2021-11-01T04:23:00Z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0x010100392697825A9BD546B48FEAFB34011559</vt:lpwstr>
  </property>
</Properties>
</file>